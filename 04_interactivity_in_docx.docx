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092" w14:textId="04F95C3A" w:rsidR="000A68F6" w:rsidRDefault="000A68F6" w:rsidP="00B24DCB">
      <w:pPr>
        <w:pStyle w:val="Heading1"/>
      </w:pPr>
      <w:commentRangeStart w:id="0"/>
      <w:commentRangeStart w:id="1"/>
      <w:commentRangeStart w:id="2"/>
      <w:r>
        <w:t xml:space="preserve">Including </w:t>
      </w:r>
      <w:r w:rsidR="008F70AB">
        <w:t>Interactive Elements</w:t>
      </w:r>
      <w:commentRangeEnd w:id="0"/>
      <w:r>
        <w:commentReference w:id="0"/>
      </w:r>
      <w:commentRangeEnd w:id="1"/>
      <w:r>
        <w:commentReference w:id="1"/>
      </w:r>
      <w:commentRangeEnd w:id="2"/>
      <w:r w:rsidR="00A22474">
        <w:rPr>
          <w:rStyle w:val="CommentReference"/>
          <w:rFonts w:asciiTheme="minorHAnsi" w:eastAsiaTheme="minorHAnsi" w:hAnsiTheme="minorHAnsi" w:cstheme="minorBidi"/>
          <w:b w:val="0"/>
          <w:bCs w:val="0"/>
          <w:color w:val="auto"/>
        </w:rPr>
        <w:commentReference w:id="2"/>
      </w:r>
    </w:p>
    <w:p w14:paraId="212AFEE6" w14:textId="1220811D" w:rsidR="00505A41" w:rsidRDefault="00505A41" w:rsidP="003C4F9C">
      <w:pPr>
        <w:pStyle w:val="Heading2"/>
      </w:pPr>
      <w:r>
        <w:t>Introduction</w:t>
      </w:r>
    </w:p>
    <w:p w14:paraId="318ED706" w14:textId="74191D6F"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13"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54EC29D"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do not exist.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325433BD" w:rsidR="00295193" w:rsidRDefault="00E06F9E" w:rsidP="0021578D">
      <w:pPr>
        <w:pStyle w:val="BodyText"/>
        <w:jc w:val="both"/>
      </w:pPr>
      <w:r>
        <w:t>Nearly all d</w:t>
      </w:r>
      <w:r w:rsidR="00352ABF">
        <w:t xml:space="preserve">ynamic functionalities that </w:t>
      </w:r>
      <w:r w:rsidR="00ED6C34">
        <w:t>can be shown in a static web page can be shown 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791E81">
        <w:trPr>
          <w:trHeight w:val="300"/>
        </w:trPr>
        <w:tc>
          <w:tcPr>
            <w:tcW w:w="1345" w:type="dxa"/>
            <w:shd w:val="clear" w:color="auto" w:fill="auto"/>
            <w:vAlign w:val="center"/>
            <w:hideMark/>
          </w:tcPr>
          <w:p w14:paraId="3195B51B" w14:textId="77777777" w:rsidR="00611050" w:rsidRPr="00744324" w:rsidRDefault="0061105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5751988F" w14:textId="4DA5CB8F" w:rsidR="00611050" w:rsidRPr="00744324" w:rsidRDefault="00611050" w:rsidP="00791E81">
            <w:pPr>
              <w:spacing w:after="0"/>
              <w:textAlignment w:val="baseline"/>
              <w:rPr>
                <w:rFonts w:ascii="Times New Roman" w:eastAsia="Times New Roman" w:hAnsi="Times New Roman" w:cs="Times New Roman"/>
                <w:b/>
                <w:bCs/>
                <w:sz w:val="16"/>
                <w:szCs w:val="16"/>
              </w:rPr>
            </w:pPr>
            <w:r w:rsidRPr="00611050">
              <w:rPr>
                <w:rFonts w:ascii="Calibri" w:eastAsia="Times New Roman" w:hAnsi="Calibri" w:cs="Calibri"/>
                <w:sz w:val="16"/>
                <w:szCs w:val="16"/>
              </w:rPr>
              <w:t>./assets/</w:t>
            </w:r>
            <w:ins w:id="3" w:author="Pawel KAMINSKI" w:date="2024-06-17T11:20:00Z">
              <w:r w:rsidR="00242C03" w:rsidRPr="00242C03">
                <w:rPr>
                  <w:rFonts w:ascii="Calibri" w:eastAsia="Times New Roman" w:hAnsi="Calibri" w:cs="Calibri"/>
                  <w:sz w:val="16"/>
                  <w:szCs w:val="16"/>
                </w:rPr>
                <w:t>04_interactivity_in_docx</w:t>
              </w:r>
            </w:ins>
            <w:del w:id="4" w:author="Pawel KAMINSKI" w:date="2024-06-17T11:20:00Z">
              <w:r w:rsidRPr="00611050" w:rsidDel="00242C03">
                <w:rPr>
                  <w:rFonts w:ascii="Calibri" w:eastAsia="Times New Roman" w:hAnsi="Calibri" w:cs="Calibri"/>
                  <w:sz w:val="16"/>
                  <w:szCs w:val="16"/>
                </w:rPr>
                <w:delText>03</w:delText>
              </w:r>
            </w:del>
            <w:r w:rsidRPr="00611050">
              <w:rPr>
                <w:rFonts w:ascii="Calibri" w:eastAsia="Times New Roman" w:hAnsi="Calibri" w:cs="Calibri"/>
                <w:sz w:val="16"/>
                <w:szCs w:val="16"/>
              </w:rPr>
              <w:t>/tic-tac-toe-game.html</w:t>
            </w:r>
          </w:p>
        </w:tc>
      </w:tr>
      <w:tr w:rsidR="00611050" w:rsidRPr="00DC2B05" w14:paraId="1DAEDCB9" w14:textId="77777777" w:rsidTr="00791E81">
        <w:trPr>
          <w:trHeight w:val="300"/>
        </w:trPr>
        <w:tc>
          <w:tcPr>
            <w:tcW w:w="1345" w:type="dxa"/>
            <w:shd w:val="clear" w:color="auto" w:fill="auto"/>
            <w:vAlign w:val="center"/>
          </w:tcPr>
          <w:p w14:paraId="451D2FC4" w14:textId="77777777" w:rsidR="00611050" w:rsidRPr="00DC2B05" w:rsidRDefault="00611050"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Height</w:t>
            </w:r>
          </w:p>
        </w:tc>
        <w:tc>
          <w:tcPr>
            <w:tcW w:w="8000" w:type="dxa"/>
            <w:shd w:val="clear" w:color="auto" w:fill="auto"/>
            <w:vAlign w:val="center"/>
          </w:tcPr>
          <w:p w14:paraId="0BBE46CD" w14:textId="21F7D4D3" w:rsidR="00611050" w:rsidRPr="00DC2B05" w:rsidRDefault="00C615DB"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proofErr w:type="spellStart"/>
      <w:r w:rsidR="00366DC7">
        <w:t>Jupyter</w:t>
      </w:r>
      <w:proofErr w:type="spellEnd"/>
      <w:r w:rsidR="00366DC7">
        <w:t xml:space="preserve"> </w:t>
      </w:r>
      <w:r>
        <w:t>Notebook?”</w:t>
      </w:r>
    </w:p>
    <w:p w14:paraId="59D26AF9" w14:textId="237560AF" w:rsidR="0097231D" w:rsidRDefault="00416224" w:rsidP="00542DD4">
      <w:pPr>
        <w:pStyle w:val="BodyText"/>
        <w:jc w:val="both"/>
      </w:pPr>
      <w:r>
        <w:t>Y</w:t>
      </w:r>
      <w:r w:rsidR="00E449A3">
        <w:t>es, y</w:t>
      </w:r>
      <w:r>
        <w:t xml:space="preserve">ou will be able to use your pre-existing </w:t>
      </w:r>
      <w:proofErr w:type="spellStart"/>
      <w:r>
        <w:t>Jupyter</w:t>
      </w:r>
      <w:proofErr w:type="spellEnd"/>
      <w:r>
        <w:t xml:space="preserve"> notebook</w:t>
      </w:r>
      <w:r w:rsidR="0097231D">
        <w:t xml:space="preserve">. </w:t>
      </w:r>
      <w:r w:rsidR="00366DC7">
        <w:t>W</w:t>
      </w:r>
      <w:r w:rsidR="003C31B8">
        <w:t xml:space="preserve">e can show your </w:t>
      </w:r>
      <w:proofErr w:type="spellStart"/>
      <w:r w:rsidR="003C31B8">
        <w:t>Jupyter</w:t>
      </w:r>
      <w:proofErr w:type="spellEnd"/>
      <w:r w:rsidR="003C31B8">
        <w:t xml:space="preserve">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w:t>
      </w:r>
      <w:proofErr w:type="spellStart"/>
      <w:r w:rsidR="006A0308">
        <w:t>ipynb</w:t>
      </w:r>
      <w:proofErr w:type="spellEnd"/>
      <w:r w:rsidR="006A0308">
        <w:t>`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rPr>
          <w:ins w:id="5" w:author="Pawel KAMINSKI" w:date="2024-06-06T13:14:00Z"/>
        </w:rPr>
      </w:pPr>
    </w:p>
    <w:p w14:paraId="17C5EC1F" w14:textId="7FFD6544" w:rsidR="008A601A" w:rsidRDefault="00077D1E">
      <w:pPr>
        <w:pStyle w:val="Heading3"/>
        <w:rPr>
          <w:ins w:id="6" w:author="Pawel KAMINSKI" w:date="2024-06-06T13:14:00Z"/>
        </w:rPr>
        <w:pPrChange w:id="7" w:author="Pawel KAMINSKI" w:date="2024-06-06T13:15:00Z">
          <w:pPr>
            <w:pStyle w:val="BodyText"/>
          </w:pPr>
        </w:pPrChange>
      </w:pPr>
      <w:ins w:id="8" w:author="Pawel KAMINSKI" w:date="2024-06-06T13:21:00Z">
        <w:r>
          <w:t xml:space="preserve">Thinking About </w:t>
        </w:r>
      </w:ins>
      <w:ins w:id="9" w:author="Pawel KAMINSKI" w:date="2024-06-06T13:22:00Z">
        <w:r>
          <w:t>L</w:t>
        </w:r>
      </w:ins>
      <w:ins w:id="10" w:author="Pawel KAMINSKI" w:date="2024-06-06T13:21:00Z">
        <w:r w:rsidRPr="00077D1E">
          <w:t>ongevity</w:t>
        </w:r>
      </w:ins>
    </w:p>
    <w:p w14:paraId="626E54BA" w14:textId="4BB47AF5" w:rsidR="00077D1E" w:rsidRDefault="00077D1E" w:rsidP="00077D1E">
      <w:pPr>
        <w:pStyle w:val="BodyText"/>
        <w:jc w:val="both"/>
        <w:rPr>
          <w:ins w:id="11" w:author="Pawel KAMINSKI" w:date="2024-06-06T14:31:00Z"/>
        </w:rPr>
      </w:pPr>
      <w:ins w:id="12" w:author="Pawel KAMINSKI" w:date="2024-06-06T13:22:00Z">
        <w:r>
          <w:t xml:space="preserve">When preparing your book for </w:t>
        </w:r>
        <w:r w:rsidR="00D562CB">
          <w:t>publishing, please consid</w:t>
        </w:r>
      </w:ins>
      <w:ins w:id="13" w:author="Pawel KAMINSKI" w:date="2024-06-06T13:23:00Z">
        <w:r w:rsidR="00D562CB">
          <w:t xml:space="preserve">er </w:t>
        </w:r>
        <w:r w:rsidR="002C581A">
          <w:t xml:space="preserve">it’s life after </w:t>
        </w:r>
      </w:ins>
      <w:ins w:id="14" w:author="Pawel KAMINSKI" w:date="2024-06-06T14:02:00Z">
        <w:r w:rsidR="009251C8">
          <w:t>the release</w:t>
        </w:r>
      </w:ins>
      <w:ins w:id="15" w:author="Pawel KAMINSKI" w:date="2024-06-06T13:23:00Z">
        <w:r w:rsidR="002C581A">
          <w:t>.</w:t>
        </w:r>
      </w:ins>
      <w:ins w:id="16" w:author="Pawel KAMINSKI" w:date="2024-06-06T13:34:00Z">
        <w:r w:rsidR="0001522F">
          <w:t xml:space="preserve"> Whenever you include a link </w:t>
        </w:r>
        <w:r w:rsidR="00C62BF3">
          <w:t>to an external source, bear</w:t>
        </w:r>
      </w:ins>
      <w:ins w:id="17" w:author="Pawel KAMINSKI" w:date="2024-06-06T13:35:00Z">
        <w:r w:rsidR="00C62BF3">
          <w:t xml:space="preserve"> in mind that a target of such link might change </w:t>
        </w:r>
      </w:ins>
      <w:ins w:id="18" w:author="Pawel KAMINSKI" w:date="2024-06-06T13:45:00Z">
        <w:r w:rsidR="00494DAF">
          <w:t xml:space="preserve">or cease to exist </w:t>
        </w:r>
      </w:ins>
      <w:ins w:id="19" w:author="Pawel KAMINSKI" w:date="2024-06-06T13:35:00Z">
        <w:r w:rsidR="00C62BF3">
          <w:t>in the future.</w:t>
        </w:r>
      </w:ins>
    </w:p>
    <w:p w14:paraId="6AED3F6C" w14:textId="77777777" w:rsidR="00580E6D" w:rsidRDefault="00580E6D" w:rsidP="00077D1E">
      <w:pPr>
        <w:pStyle w:val="BodyText"/>
        <w:jc w:val="both"/>
        <w:rPr>
          <w:ins w:id="20" w:author="Pawel KAMINSKI" w:date="2024-06-06T13:45:00Z"/>
        </w:rPr>
      </w:pPr>
    </w:p>
    <w:p w14:paraId="627DE3C4" w14:textId="7CE5045D" w:rsidR="008A601A" w:rsidRDefault="008A601A" w:rsidP="008A601A">
      <w:pPr>
        <w:shd w:val="clear" w:color="auto" w:fill="F6F8FA"/>
        <w:tabs>
          <w:tab w:val="left" w:pos="916"/>
          <w:tab w:val="left" w:pos="3731"/>
        </w:tabs>
        <w:spacing w:after="0"/>
        <w:rPr>
          <w:ins w:id="21" w:author="Pawel KAMINSKI" w:date="2024-06-06T13:14:00Z"/>
        </w:rPr>
      </w:pPr>
      <w:ins w:id="22" w:author="Pawel KAMINSKI" w:date="2024-06-06T13:14:00Z">
        <w:r>
          <w:t>:::{</w:t>
        </w:r>
        <w:r w:rsidRPr="00DF5FE7">
          <w:t>important</w:t>
        </w:r>
        <w:r>
          <w:t>}</w:t>
        </w:r>
        <w:r>
          <w:br/>
        </w:r>
      </w:ins>
      <w:ins w:id="23" w:author="Pawel KAMINSKI" w:date="2024-06-06T13:45:00Z">
        <w:r w:rsidR="00494DAF">
          <w:t xml:space="preserve">When </w:t>
        </w:r>
      </w:ins>
      <w:ins w:id="24" w:author="Pawel KAMINSKI" w:date="2024-06-06T13:48:00Z">
        <w:r w:rsidR="003D30A7">
          <w:t>using</w:t>
        </w:r>
      </w:ins>
      <w:ins w:id="25" w:author="Pawel KAMINSKI" w:date="2024-06-06T13:45:00Z">
        <w:r w:rsidR="00BE4BDB">
          <w:t xml:space="preserve"> hyperlinks</w:t>
        </w:r>
      </w:ins>
      <w:ins w:id="26" w:author="Pawel KAMINSKI" w:date="2024-06-06T13:48:00Z">
        <w:r w:rsidR="003D30A7">
          <w:t xml:space="preserve"> to web pages</w:t>
        </w:r>
      </w:ins>
      <w:ins w:id="27" w:author="Pawel KAMINSKI" w:date="2024-06-06T13:45:00Z">
        <w:r w:rsidR="00BE4BDB">
          <w:t>, p</w:t>
        </w:r>
      </w:ins>
      <w:ins w:id="28" w:author="Pawel KAMINSKI" w:date="2024-06-06T13:36:00Z">
        <w:r w:rsidR="00C13056">
          <w:t xml:space="preserve">lease </w:t>
        </w:r>
      </w:ins>
      <w:ins w:id="29" w:author="Pawel KAMINSKI" w:date="2024-06-06T13:46:00Z">
        <w:r w:rsidR="00BE4BDB">
          <w:t xml:space="preserve">archive the exact version of </w:t>
        </w:r>
      </w:ins>
      <w:ins w:id="30" w:author="Pawel KAMINSKI" w:date="2024-06-06T13:49:00Z">
        <w:r w:rsidR="00811958">
          <w:t>the</w:t>
        </w:r>
      </w:ins>
      <w:ins w:id="31" w:author="Pawel KAMINSKI" w:date="2024-06-06T13:46:00Z">
        <w:r w:rsidR="00BE4BDB">
          <w:t xml:space="preserve"> page you want to link to, archive it using </w:t>
        </w:r>
        <w:r w:rsidR="00666F8A">
          <w:t xml:space="preserve">the </w:t>
        </w:r>
      </w:ins>
      <w:ins w:id="32" w:author="Pawel KAMINSKI" w:date="2024-06-06T13:47:00Z">
        <w:r w:rsidR="00666F8A">
          <w:fldChar w:fldCharType="begin"/>
        </w:r>
        <w:r w:rsidR="00666F8A">
          <w:instrText>HYPERLINK "https://web.archive.org/"</w:instrText>
        </w:r>
        <w:r w:rsidR="00666F8A">
          <w:fldChar w:fldCharType="separate"/>
        </w:r>
        <w:r w:rsidR="00666F8A" w:rsidRPr="00666F8A">
          <w:rPr>
            <w:rStyle w:val="Hyperlink"/>
          </w:rPr>
          <w:t>Internet Archive project</w:t>
        </w:r>
        <w:r w:rsidR="00666F8A">
          <w:fldChar w:fldCharType="end"/>
        </w:r>
      </w:ins>
      <w:ins w:id="33" w:author="Pawel KAMINSKI" w:date="2024-06-06T13:37:00Z">
        <w:r w:rsidR="00E7736E">
          <w:t xml:space="preserve"> a</w:t>
        </w:r>
      </w:ins>
      <w:ins w:id="34" w:author="Pawel KAMINSKI" w:date="2024-06-06T13:46:00Z">
        <w:r w:rsidR="00666F8A">
          <w:t xml:space="preserve">nd </w:t>
        </w:r>
      </w:ins>
      <w:ins w:id="35" w:author="Pawel KAMINSKI" w:date="2024-06-06T13:58:00Z">
        <w:r w:rsidR="00073B0D">
          <w:t>put the archived link</w:t>
        </w:r>
      </w:ins>
      <w:ins w:id="36" w:author="Pawel KAMINSKI" w:date="2024-06-06T14:02:00Z">
        <w:r w:rsidR="00167F12">
          <w:t xml:space="preserve"> as an address of the hyp</w:t>
        </w:r>
      </w:ins>
      <w:ins w:id="37" w:author="Pawel KAMINSKI" w:date="2024-06-06T14:03:00Z">
        <w:r w:rsidR="00167F12">
          <w:t>erlink</w:t>
        </w:r>
      </w:ins>
      <w:ins w:id="38" w:author="Pawel KAMINSKI" w:date="2024-06-06T13:58:00Z">
        <w:r w:rsidR="00073B0D">
          <w:t xml:space="preserve"> (e.g. to </w:t>
        </w:r>
      </w:ins>
      <w:ins w:id="39" w:author="Pawel KAMINSKI" w:date="2024-06-06T13:55:00Z">
        <w:r w:rsidR="00061A4F" w:rsidRPr="00061A4F">
          <w:t>https://web.archive.org/web/</w:t>
        </w:r>
      </w:ins>
      <w:ins w:id="40" w:author="Pawel KAMINSKI" w:date="2024-06-06T13:56:00Z">
        <w:r w:rsidR="00B51827">
          <w:t>199</w:t>
        </w:r>
        <w:r w:rsidR="00B54354">
          <w:t>30</w:t>
        </w:r>
      </w:ins>
      <w:ins w:id="41" w:author="Pawel KAMINSKI" w:date="2024-06-06T13:57:00Z">
        <w:r w:rsidR="00B54354">
          <w:t>4</w:t>
        </w:r>
        <w:r w:rsidR="009E4E83">
          <w:t>30</w:t>
        </w:r>
      </w:ins>
      <w:ins w:id="42" w:author="Pawel KAMINSKI" w:date="2024-06-06T13:58:00Z">
        <w:r w:rsidR="001200CB">
          <w:t>00000</w:t>
        </w:r>
      </w:ins>
      <w:ins w:id="43" w:author="Pawel KAMINSKI" w:date="2024-06-06T13:55:00Z">
        <w:r w:rsidR="00061A4F" w:rsidRPr="00061A4F">
          <w:t>/</w:t>
        </w:r>
        <w:r w:rsidR="00B51827">
          <w:t>lint/to/</w:t>
        </w:r>
      </w:ins>
      <w:ins w:id="44" w:author="Pawel KAMINSKI" w:date="2024-06-06T13:58:00Z">
        <w:r w:rsidR="00073B0D">
          <w:t>your/</w:t>
        </w:r>
      </w:ins>
      <w:ins w:id="45" w:author="Pawel KAMINSKI" w:date="2024-06-06T13:55:00Z">
        <w:r w:rsidR="00B51827">
          <w:t>actual/</w:t>
        </w:r>
      </w:ins>
      <w:ins w:id="46" w:author="Pawel KAMINSKI" w:date="2024-06-06T13:58:00Z">
        <w:r w:rsidR="00073B0D">
          <w:t>target).</w:t>
        </w:r>
      </w:ins>
      <w:ins w:id="47" w:author="Pawel KAMINSKI" w:date="2024-06-06T13:14:00Z">
        <w:r>
          <w:br/>
          <w:t>:::</w:t>
        </w:r>
      </w:ins>
    </w:p>
    <w:p w14:paraId="0261E7E6" w14:textId="77777777" w:rsidR="008A601A" w:rsidRDefault="008A601A" w:rsidP="000802D0">
      <w:pPr>
        <w:pStyle w:val="BodyText"/>
        <w:rPr>
          <w:ins w:id="48" w:author="Pawel KAMINSKI" w:date="2024-06-06T14:05:00Z"/>
        </w:rPr>
      </w:pPr>
    </w:p>
    <w:p w14:paraId="7339A464" w14:textId="5C95D5D6" w:rsidR="009F7040" w:rsidRDefault="003627E2">
      <w:pPr>
        <w:pStyle w:val="BodyText"/>
        <w:jc w:val="both"/>
        <w:rPr>
          <w:ins w:id="49" w:author="Pawel KAMINSKI" w:date="2024-06-06T14:06:00Z"/>
        </w:rPr>
        <w:pPrChange w:id="50" w:author="Pawel KAMINSKI" w:date="2024-06-06T14:31:00Z">
          <w:pPr>
            <w:pStyle w:val="BodyText"/>
          </w:pPr>
        </w:pPrChange>
      </w:pPr>
      <w:ins w:id="51" w:author="Pawel KAMINSKI" w:date="2024-06-06T14:05:00Z">
        <w:r>
          <w:t>You should also</w:t>
        </w:r>
      </w:ins>
      <w:ins w:id="52" w:author="Pawel KAMINSKI" w:date="2024-06-06T14:06:00Z">
        <w:r>
          <w:t xml:space="preserve"> apply this </w:t>
        </w:r>
        <w:r w:rsidR="002C57FD">
          <w:t xml:space="preserve">caution </w:t>
        </w:r>
        <w:r w:rsidR="00193B38">
          <w:t>when</w:t>
        </w:r>
        <w:r w:rsidR="002C57FD">
          <w:t xml:space="preserve"> dealing with </w:t>
        </w:r>
      </w:ins>
      <w:ins w:id="53" w:author="Pawel KAMINSKI" w:date="2024-06-06T14:08:00Z">
        <w:r w:rsidR="00C87D91">
          <w:t xml:space="preserve">any other </w:t>
        </w:r>
      </w:ins>
      <w:ins w:id="54" w:author="Pawel KAMINSKI" w:date="2024-06-06T14:06:00Z">
        <w:r w:rsidR="002C57FD">
          <w:t xml:space="preserve">external sources. </w:t>
        </w:r>
        <w:r w:rsidR="00193B38">
          <w:t xml:space="preserve">Whenever </w:t>
        </w:r>
      </w:ins>
      <w:ins w:id="55" w:author="Pawel KAMINSKI" w:date="2024-06-06T14:08:00Z">
        <w:r w:rsidR="009D0DA9">
          <w:t xml:space="preserve">you </w:t>
        </w:r>
      </w:ins>
      <w:ins w:id="56" w:author="Pawel KAMINSKI" w:date="2024-06-06T14:14:00Z">
        <w:r w:rsidR="00A4391C">
          <w:t>directly or indirectly use</w:t>
        </w:r>
      </w:ins>
      <w:ins w:id="57" w:author="Pawel KAMINSKI" w:date="2024-06-06T14:08:00Z">
        <w:r w:rsidR="009D0DA9">
          <w:t xml:space="preserve"> a resource that is hosted by a service like YouTube, Vimeo, </w:t>
        </w:r>
      </w:ins>
      <w:proofErr w:type="spellStart"/>
      <w:ins w:id="58" w:author="Pawel KAMINSKI" w:date="2024-06-06T14:09:00Z">
        <w:r w:rsidR="002B41F1">
          <w:t>Sketchfab</w:t>
        </w:r>
        <w:proofErr w:type="spellEnd"/>
        <w:r w:rsidR="00337E9D">
          <w:t xml:space="preserve">, Observable, </w:t>
        </w:r>
      </w:ins>
      <w:ins w:id="59" w:author="Pawel KAMINSKI" w:date="2024-06-06T14:12:00Z">
        <w:r w:rsidR="00D711CF">
          <w:t xml:space="preserve">GitHub, </w:t>
        </w:r>
      </w:ins>
      <w:ins w:id="60" w:author="Pawel KAMINSKI" w:date="2024-06-06T14:13:00Z">
        <w:r w:rsidR="008D21C9">
          <w:t xml:space="preserve">Google Drive, </w:t>
        </w:r>
      </w:ins>
      <w:ins w:id="61" w:author="Pawel KAMINSKI" w:date="2024-06-06T14:12:00Z">
        <w:r w:rsidR="00D711CF">
          <w:t xml:space="preserve">Google Sheets, </w:t>
        </w:r>
      </w:ins>
      <w:ins w:id="62" w:author="Pawel KAMINSKI" w:date="2024-06-06T14:13:00Z">
        <w:r w:rsidR="008D21C9">
          <w:t>T</w:t>
        </w:r>
        <w:r w:rsidR="008D21C9" w:rsidRPr="008D21C9">
          <w:t>ableau</w:t>
        </w:r>
      </w:ins>
      <w:ins w:id="63" w:author="Pawel KAMINSKI" w:date="2024-06-06T14:12:00Z">
        <w:r w:rsidR="00E24F4C">
          <w:t xml:space="preserve">, </w:t>
        </w:r>
      </w:ins>
      <w:ins w:id="64" w:author="Pawel KAMINSKI" w:date="2024-06-06T14:13:00Z">
        <w:r w:rsidR="008D21C9">
          <w:t>etc.</w:t>
        </w:r>
        <w:r w:rsidR="00A4391C">
          <w:t>,</w:t>
        </w:r>
        <w:r w:rsidR="008D21C9">
          <w:t xml:space="preserve"> you </w:t>
        </w:r>
      </w:ins>
      <w:ins w:id="65" w:author="Pawel KAMINSKI" w:date="2024-06-06T14:14:00Z">
        <w:r w:rsidR="000726B0">
          <w:t xml:space="preserve">have to </w:t>
        </w:r>
      </w:ins>
      <w:ins w:id="66" w:author="Pawel KAMINSKI" w:date="2024-06-06T14:25:00Z">
        <w:r w:rsidR="00D8080F">
          <w:t>take note of it’s terms of service</w:t>
        </w:r>
        <w:r w:rsidR="009F7040">
          <w:t xml:space="preserve">. In general, there is no guarantee that </w:t>
        </w:r>
      </w:ins>
      <w:ins w:id="67" w:author="Pawel KAMINSKI" w:date="2024-06-06T14:30:00Z">
        <w:r w:rsidR="000B1928">
          <w:t xml:space="preserve">your link to a resource hosted there will </w:t>
        </w:r>
      </w:ins>
      <w:ins w:id="68" w:author="Pawel KAMINSKI" w:date="2024-06-06T14:26:00Z">
        <w:r w:rsidR="00D4588D">
          <w:t>stay unchanged.</w:t>
        </w:r>
      </w:ins>
      <w:ins w:id="69" w:author="Pawel KAMINSKI" w:date="2024-06-06T14:30:00Z">
        <w:r w:rsidR="00A634FE">
          <w:t xml:space="preserve"> Wherever possible, </w:t>
        </w:r>
      </w:ins>
      <w:ins w:id="70" w:author="Pawel KAMINSKI" w:date="2024-06-06T14:31:00Z">
        <w:r w:rsidR="00175517">
          <w:t>include</w:t>
        </w:r>
      </w:ins>
      <w:ins w:id="71" w:author="Pawel KAMINSKI" w:date="2024-06-06T14:30:00Z">
        <w:r w:rsidR="00A634FE">
          <w:t xml:space="preserve"> static files instead of links to </w:t>
        </w:r>
      </w:ins>
      <w:ins w:id="72" w:author="Pawel KAMINSKI" w:date="2024-06-06T14:31:00Z">
        <w:r w:rsidR="00A634FE">
          <w:t>resources.</w:t>
        </w:r>
      </w:ins>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2C1DD950" w:rsidR="00E314E2" w:rsidRDefault="00294404" w:rsidP="00F25F31">
      <w:pPr>
        <w:pStyle w:val="BodyText"/>
        <w:jc w:val="both"/>
      </w:pPr>
      <w:r>
        <w:t xml:space="preserve">Say you already have a </w:t>
      </w:r>
      <w:proofErr w:type="spellStart"/>
      <w:r>
        <w:t>Jupyter</w:t>
      </w:r>
      <w:proofErr w:type="spellEnd"/>
      <w:r>
        <w:t xml:space="preserve">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4"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w:t>
        </w:r>
        <w:proofErr w:type="spellStart"/>
        <w:r w:rsidR="004D6B6B">
          <w:rPr>
            <w:rStyle w:val="Hyperlink"/>
          </w:rPr>
          <w:t>Amola</w:t>
        </w:r>
        <w:proofErr w:type="spellEnd"/>
        <w:r w:rsidR="004D6B6B">
          <w:rPr>
            <w:rStyle w:val="Hyperlink"/>
          </w:rPr>
          <w:t xml:space="preserve">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016239BA" w:rsidR="00005B3B" w:rsidRDefault="00005B3B" w:rsidP="00F25F31">
      <w:pPr>
        <w:pStyle w:val="Caption"/>
        <w:jc w:val="both"/>
      </w:pPr>
      <w:r>
        <w:t xml:space="preserve">Figure </w:t>
      </w:r>
      <w:r>
        <w:fldChar w:fldCharType="begin"/>
      </w:r>
      <w:r>
        <w:instrText>SEQ Figure \* ARABIC</w:instrText>
      </w:r>
      <w:r>
        <w:fldChar w:fldCharType="separate"/>
      </w:r>
      <w:r w:rsidR="004B0BD9">
        <w:rPr>
          <w:noProof/>
        </w:rPr>
        <w:t>1</w:t>
      </w:r>
      <w:r>
        <w:fldChar w:fldCharType="end"/>
      </w:r>
      <w:ins w:id="73" w:author="Pawel KAMINSKI" w:date="2024-06-06T10:07:00Z">
        <w:r w:rsidR="00595B54">
          <w:t>:</w:t>
        </w:r>
      </w:ins>
      <w:del w:id="74" w:author="Pawel KAMINSKI" w:date="2024-06-06T10:07:00Z">
        <w:r w:rsidDel="00595B54">
          <w:delText>.</w:delText>
        </w:r>
      </w:del>
      <w:r>
        <w:t xml:space="preserve"> Recreation of Minard's Chart of Napoleon's Russian Campaign made by Amit </w:t>
      </w:r>
      <w:proofErr w:type="spellStart"/>
      <w:r>
        <w:t>Amola</w:t>
      </w:r>
      <w:proofErr w:type="spellEnd"/>
      <w:r>
        <w:t xml:space="preserve"> (GPL-3.0 license)</w:t>
      </w:r>
      <w:ins w:id="75" w:author="Pawel KAMINSKI" w:date="2024-06-06T10:07:00Z">
        <w:r w:rsidR="00595B54">
          <w:t>.</w:t>
        </w:r>
      </w:ins>
    </w:p>
    <w:p w14:paraId="71E9E644" w14:textId="1988B527" w:rsidR="00CF43C1" w:rsidRPr="00CF43C1" w:rsidRDefault="00AB1920" w:rsidP="00F25F31">
      <w:pPr>
        <w:pStyle w:val="Caption"/>
        <w:jc w:val="both"/>
        <w:rPr>
          <w:i w:val="0"/>
          <w:iCs/>
        </w:rPr>
      </w:pPr>
      <w:r>
        <w:rPr>
          <w:i w:val="0"/>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1B6C7595" w:rsidR="006204F7" w:rsidRPr="00744324" w:rsidRDefault="005E478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4B653F06" w14:textId="0F615A93" w:rsidR="006204F7"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ins w:id="76" w:author="Pawel KAMINSKI" w:date="2024-06-17T11:20:00Z">
              <w:r w:rsidR="00242C03" w:rsidRPr="00242C03">
                <w:rPr>
                  <w:rFonts w:ascii="Calibri" w:eastAsia="Times New Roman" w:hAnsi="Calibri" w:cs="Calibri"/>
                  <w:sz w:val="16"/>
                  <w:szCs w:val="16"/>
                </w:rPr>
                <w:t>04_interactivity_in_docx</w:t>
              </w:r>
            </w:ins>
            <w:del w:id="77" w:author="Pawel KAMINSKI" w:date="2024-06-17T11:20:00Z">
              <w:r w:rsidRPr="00632A1C" w:rsidDel="00242C03">
                <w:rPr>
                  <w:rFonts w:ascii="Calibri" w:eastAsia="Times New Roman" w:hAnsi="Calibri" w:cs="Calibri"/>
                  <w:sz w:val="16"/>
                  <w:szCs w:val="16"/>
                </w:rPr>
                <w:delText>03</w:delText>
              </w:r>
            </w:del>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659B4A02" w:rsidR="005E4780" w:rsidRPr="00744324" w:rsidRDefault="005E4780"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5E17DE" w14:textId="6D4F72EA" w:rsidR="005E4780"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ins w:id="78" w:author="Pawel KAMINSKI" w:date="2024-06-17T11:20:00Z">
              <w:r w:rsidR="00242C03" w:rsidRPr="00242C03">
                <w:rPr>
                  <w:rFonts w:ascii="Calibri" w:eastAsia="Times New Roman" w:hAnsi="Calibri" w:cs="Calibri"/>
                  <w:sz w:val="16"/>
                  <w:szCs w:val="16"/>
                </w:rPr>
                <w:t>04_interactivity_in_docx</w:t>
              </w:r>
            </w:ins>
            <w:del w:id="79" w:author="Pawel KAMINSKI" w:date="2024-06-17T11:20:00Z">
              <w:r w:rsidRPr="00632A1C" w:rsidDel="00242C03">
                <w:rPr>
                  <w:rFonts w:ascii="Calibri" w:eastAsia="Times New Roman" w:hAnsi="Calibri" w:cs="Calibri"/>
                  <w:sz w:val="16"/>
                  <w:szCs w:val="16"/>
                </w:rPr>
                <w:delText>03</w:delText>
              </w:r>
            </w:del>
            <w:r w:rsidRPr="00632A1C">
              <w:rPr>
                <w:rFonts w:ascii="Calibri" w:eastAsia="Times New Roman" w:hAnsi="Calibri" w:cs="Calibri"/>
                <w:sz w:val="16"/>
                <w:szCs w:val="16"/>
              </w:rPr>
              <w:t>/minards_chart_1812.png</w:t>
            </w:r>
          </w:p>
        </w:tc>
      </w:tr>
      <w:tr w:rsidR="006204F7" w:rsidRPr="00DC2B05" w14:paraId="1B2D9CA9" w14:textId="77777777" w:rsidTr="00791E81">
        <w:trPr>
          <w:trHeight w:val="300"/>
        </w:trPr>
        <w:tc>
          <w:tcPr>
            <w:tcW w:w="1345" w:type="dxa"/>
            <w:shd w:val="clear" w:color="auto" w:fill="auto"/>
            <w:vAlign w:val="center"/>
          </w:tcPr>
          <w:p w14:paraId="1C1E27C1"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791E81">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6E7710" w:rsidRPr="00DC2B05" w14:paraId="63BFD19E" w14:textId="77777777" w:rsidTr="00791E81">
        <w:trPr>
          <w:trHeight w:val="300"/>
        </w:trPr>
        <w:tc>
          <w:tcPr>
            <w:tcW w:w="1345" w:type="dxa"/>
            <w:shd w:val="clear" w:color="auto" w:fill="auto"/>
            <w:vAlign w:val="center"/>
          </w:tcPr>
          <w:p w14:paraId="7E2588AA" w14:textId="20A01CDE" w:rsidR="006E7710" w:rsidRPr="00DC2B05" w:rsidRDefault="006E7710"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1CB869BB" w:rsidR="006E7710" w:rsidRPr="005E4780" w:rsidRDefault="002C6AEE" w:rsidP="00791E81">
            <w:pPr>
              <w:spacing w:after="0"/>
              <w:textAlignment w:val="baseline"/>
              <w:rPr>
                <w:rFonts w:ascii="Calibri" w:eastAsia="Times New Roman" w:hAnsi="Calibri" w:cs="Calibri"/>
                <w:sz w:val="16"/>
                <w:szCs w:val="16"/>
              </w:rPr>
            </w:pPr>
            <w:hyperlink r:id="rId16" w:history="1">
              <w:r w:rsidR="007879E5" w:rsidRPr="004C7B31">
                <w:rPr>
                  <w:rStyle w:val="Hyperlink"/>
                  <w:rFonts w:ascii="Calibri" w:eastAsia="Times New Roman" w:hAnsi="Calibri" w:cs="Calibri"/>
                  <w:sz w:val="16"/>
                  <w:szCs w:val="16"/>
                </w:rPr>
                <w:t>https://github.com/amitamola/minard_chart</w:t>
              </w:r>
            </w:hyperlink>
            <w:r w:rsidR="007879E5">
              <w:rPr>
                <w:rFonts w:ascii="Calibri" w:eastAsia="Times New Roman" w:hAnsi="Calibri" w:cs="Calibri"/>
                <w:sz w:val="16"/>
                <w:szCs w:val="16"/>
              </w:rPr>
              <w:t xml:space="preserve"> </w:t>
            </w:r>
          </w:p>
        </w:tc>
      </w:tr>
      <w:tr w:rsidR="006204F7" w:rsidRPr="00DC2B05" w14:paraId="50DEE461" w14:textId="77777777" w:rsidTr="00791E81">
        <w:trPr>
          <w:trHeight w:val="300"/>
        </w:trPr>
        <w:tc>
          <w:tcPr>
            <w:tcW w:w="1345" w:type="dxa"/>
            <w:shd w:val="clear" w:color="auto" w:fill="auto"/>
            <w:vAlign w:val="center"/>
          </w:tcPr>
          <w:p w14:paraId="3FDFC933"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License </w:t>
            </w:r>
            <w:proofErr w:type="spellStart"/>
            <w:r w:rsidRPr="00DC2B05">
              <w:rPr>
                <w:rFonts w:ascii="Calibri" w:eastAsia="Times New Roman" w:hAnsi="Calibri" w:cs="Calibri"/>
                <w:sz w:val="16"/>
                <w:szCs w:val="16"/>
              </w:rPr>
              <w:t>url</w:t>
            </w:r>
            <w:proofErr w:type="spellEnd"/>
          </w:p>
        </w:tc>
        <w:tc>
          <w:tcPr>
            <w:tcW w:w="8000" w:type="dxa"/>
            <w:shd w:val="clear" w:color="auto" w:fill="auto"/>
            <w:vAlign w:val="center"/>
          </w:tcPr>
          <w:p w14:paraId="07368026" w14:textId="0D4FC806" w:rsidR="006204F7" w:rsidRPr="00DC2B05" w:rsidRDefault="002C6AEE" w:rsidP="00791E81">
            <w:pPr>
              <w:spacing w:after="0"/>
              <w:textAlignment w:val="baseline"/>
              <w:rPr>
                <w:rFonts w:ascii="Calibri" w:eastAsia="Times New Roman" w:hAnsi="Calibri" w:cs="Calibri"/>
                <w:sz w:val="16"/>
                <w:szCs w:val="16"/>
              </w:rPr>
            </w:pPr>
            <w:hyperlink r:id="rId17" w:history="1">
              <w:r w:rsidR="006E7710" w:rsidRPr="004C7B31">
                <w:rPr>
                  <w:rStyle w:val="Hyperlink"/>
                  <w:rFonts w:ascii="Calibri" w:eastAsia="Times New Roman" w:hAnsi="Calibri" w:cs="Calibri"/>
                  <w:sz w:val="16"/>
                  <w:szCs w:val="16"/>
                </w:rPr>
                <w:t>https://github.com/amitamola/minard_chart/blob/main/LICENSE</w:t>
              </w:r>
            </w:hyperlink>
            <w:r w:rsidR="006E7710">
              <w:rPr>
                <w:rFonts w:ascii="Calibri" w:eastAsia="Times New Roman" w:hAnsi="Calibri" w:cs="Calibri"/>
                <w:sz w:val="16"/>
                <w:szCs w:val="16"/>
              </w:rPr>
              <w:t xml:space="preserve"> </w:t>
            </w:r>
          </w:p>
        </w:tc>
      </w:tr>
      <w:tr w:rsidR="006204F7" w:rsidRPr="00DC2B05" w14:paraId="406C3393" w14:textId="77777777" w:rsidTr="00791E81">
        <w:trPr>
          <w:trHeight w:val="300"/>
        </w:trPr>
        <w:tc>
          <w:tcPr>
            <w:tcW w:w="1345" w:type="dxa"/>
            <w:shd w:val="clear" w:color="auto" w:fill="auto"/>
            <w:vAlign w:val="center"/>
          </w:tcPr>
          <w:p w14:paraId="11EC4E62"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3187C3B8" w14:textId="4F658F17" w:rsidR="006204F7" w:rsidRPr="00DC2B05" w:rsidRDefault="000D741A" w:rsidP="00791E81">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 license</w:t>
            </w:r>
          </w:p>
        </w:tc>
      </w:tr>
    </w:tbl>
    <w:p w14:paraId="2DFA7DEF" w14:textId="04F06C81" w:rsidR="002D3C8F" w:rsidRDefault="00A112D1" w:rsidP="00681D1E">
      <w:pPr>
        <w:pStyle w:val="BodyText"/>
      </w:pPr>
      <w:r>
        <w:t xml:space="preserve"> </w:t>
      </w:r>
    </w:p>
    <w:p w14:paraId="5F6D1743" w14:textId="35E8B9C1" w:rsidR="003E7329" w:rsidRDefault="00D675E7" w:rsidP="00D675E7">
      <w:pPr>
        <w:pStyle w:val="Heading3"/>
      </w:pPr>
      <w:proofErr w:type="spellStart"/>
      <w:r>
        <w:t>Jupyter</w:t>
      </w:r>
      <w:proofErr w:type="spellEnd"/>
      <w:r>
        <w:t xml:space="preserve"> Notebook</w:t>
      </w:r>
      <w:r w:rsidR="008274DC">
        <w:t xml:space="preserve"> / Google </w:t>
      </w:r>
      <w:proofErr w:type="spellStart"/>
      <w:r w:rsidR="008274DC">
        <w:t>Colab</w:t>
      </w:r>
      <w:proofErr w:type="spellEnd"/>
    </w:p>
    <w:p w14:paraId="7C5985C7" w14:textId="67A68553" w:rsidR="003E7329" w:rsidRDefault="006E5AE4" w:rsidP="00F25F31">
      <w:pPr>
        <w:pStyle w:val="BodyText"/>
        <w:jc w:val="both"/>
      </w:pPr>
      <w:r>
        <w:t xml:space="preserve">In </w:t>
      </w:r>
      <w:proofErr w:type="spellStart"/>
      <w:r>
        <w:t>Jupyter</w:t>
      </w:r>
      <w:proofErr w:type="spellEnd"/>
      <w:r>
        <w:t xml:space="preserve"> Notebook</w:t>
      </w:r>
      <w:r w:rsidR="008274DC">
        <w:t xml:space="preserve"> or in Google </w:t>
      </w:r>
      <w:proofErr w:type="spellStart"/>
      <w:r w:rsidR="008274DC">
        <w:t>Colab</w:t>
      </w:r>
      <w:proofErr w:type="spellEnd"/>
      <w:r>
        <w:t>, j</w:t>
      </w:r>
      <w:r w:rsidR="00890EB9">
        <w:t xml:space="preserve">ust right click on a visualization, save the image and </w:t>
      </w:r>
      <w:r w:rsidR="008916C5">
        <w:t>import it in your `.docx` file as you normally would with an image.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791E81">
        <w:trPr>
          <w:trHeight w:val="300"/>
        </w:trPr>
        <w:tc>
          <w:tcPr>
            <w:tcW w:w="1345" w:type="dxa"/>
            <w:shd w:val="clear" w:color="auto" w:fill="auto"/>
            <w:vAlign w:val="center"/>
            <w:hideMark/>
          </w:tcPr>
          <w:p w14:paraId="2AD2DD5A" w14:textId="77777777" w:rsidR="00B27BC8" w:rsidRPr="00744324" w:rsidRDefault="00B27BC8"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829245" w14:textId="2F0BAD57"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ins w:id="80" w:author="Pawel KAMINSKI" w:date="2024-06-17T11:20:00Z">
              <w:r w:rsidR="00242C03" w:rsidRPr="00242C03">
                <w:rPr>
                  <w:rFonts w:ascii="Calibri" w:eastAsia="Times New Roman" w:hAnsi="Calibri" w:cs="Calibri"/>
                  <w:sz w:val="16"/>
                  <w:szCs w:val="16"/>
                </w:rPr>
                <w:t>04_interactivity_in_docx</w:t>
              </w:r>
            </w:ins>
            <w:del w:id="81" w:author="Pawel KAMINSKI" w:date="2024-06-17T11:20:00Z">
              <w:r w:rsidRPr="00632A1C" w:rsidDel="00242C03">
                <w:rPr>
                  <w:rFonts w:ascii="Calibri" w:eastAsia="Times New Roman" w:hAnsi="Calibri" w:cs="Calibri"/>
                  <w:sz w:val="16"/>
                  <w:szCs w:val="16"/>
                </w:rPr>
                <w:delText>03</w:delText>
              </w:r>
            </w:del>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791E81">
        <w:trPr>
          <w:trHeight w:val="300"/>
        </w:trPr>
        <w:tc>
          <w:tcPr>
            <w:tcW w:w="1345" w:type="dxa"/>
            <w:shd w:val="clear" w:color="auto" w:fill="auto"/>
            <w:vAlign w:val="center"/>
          </w:tcPr>
          <w:p w14:paraId="47B3BDDE" w14:textId="77777777" w:rsidR="00B27BC8" w:rsidRPr="00744324" w:rsidRDefault="00B27BC8"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5587CD42" w14:textId="20682E3F"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ins w:id="82" w:author="Pawel KAMINSKI" w:date="2024-06-17T11:20:00Z">
              <w:r w:rsidR="00242C03" w:rsidRPr="00242C03">
                <w:rPr>
                  <w:rFonts w:ascii="Calibri" w:eastAsia="Times New Roman" w:hAnsi="Calibri" w:cs="Calibri"/>
                  <w:sz w:val="16"/>
                  <w:szCs w:val="16"/>
                </w:rPr>
                <w:t>04_interactivity_in_docx</w:t>
              </w:r>
            </w:ins>
            <w:del w:id="83" w:author="Pawel KAMINSKI" w:date="2024-06-17T11:20:00Z">
              <w:r w:rsidRPr="00632A1C" w:rsidDel="00242C03">
                <w:rPr>
                  <w:rFonts w:ascii="Calibri" w:eastAsia="Times New Roman" w:hAnsi="Calibri" w:cs="Calibri"/>
                  <w:sz w:val="16"/>
                  <w:szCs w:val="16"/>
                </w:rPr>
                <w:delText>03</w:delText>
              </w:r>
            </w:del>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bl>
    <w:p w14:paraId="19EC2072" w14:textId="167F4C96" w:rsidR="00D675E7" w:rsidRDefault="00A112D1" w:rsidP="00681D1E">
      <w:pPr>
        <w:pStyle w:val="BodyText"/>
      </w:pPr>
      <w:r>
        <w:t xml:space="preserve"> </w:t>
      </w:r>
    </w:p>
    <w:p w14:paraId="3BBFDDBB" w14:textId="3212C1CD" w:rsidR="00D675E7" w:rsidRDefault="00D675E7" w:rsidP="00D675E7">
      <w:pPr>
        <w:pStyle w:val="Heading3"/>
      </w:pPr>
      <w:proofErr w:type="spellStart"/>
      <w:r>
        <w:t>Jupyter</w:t>
      </w:r>
      <w:proofErr w:type="spellEnd"/>
      <w:r>
        <w:t xml:space="preserve"> Lab</w:t>
      </w:r>
    </w:p>
    <w:p w14:paraId="4A124859" w14:textId="471F3241" w:rsidR="003E7329" w:rsidRDefault="00106BCE" w:rsidP="00F25F31">
      <w:pPr>
        <w:pStyle w:val="BodyText"/>
        <w:jc w:val="both"/>
      </w:pPr>
      <w:r>
        <w:t xml:space="preserve">In </w:t>
      </w:r>
      <w:proofErr w:type="spellStart"/>
      <w:r>
        <w:t>Jupyter</w:t>
      </w:r>
      <w:proofErr w:type="spellEnd"/>
      <w:r>
        <w:t xml:space="preserve">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p w14:paraId="39681998" w14:textId="77777777" w:rsidR="00F45AEB" w:rsidRDefault="00F45AE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88688DF"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xml:space="preserve">, </w:t>
      </w:r>
      <w:proofErr w:type="spellStart"/>
      <w:r w:rsidR="00332041">
        <w:t>WordArts</w:t>
      </w:r>
      <w:proofErr w:type="spellEnd"/>
      <w:r w:rsidR="00332041">
        <w:t xml:space="preserve"> and</w:t>
      </w:r>
      <w:r w:rsidR="0069177F">
        <w:t xml:space="preserve"> </w:t>
      </w:r>
      <w:proofErr w:type="spellStart"/>
      <w:r w:rsidR="0069177F">
        <w:t>SmartArts</w:t>
      </w:r>
      <w:proofErr w:type="spellEnd"/>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Digital source</w:t>
      </w:r>
      <w:r w:rsidR="00575D6D">
        <w:t>”</w:t>
      </w:r>
      <w:r w:rsidR="002A79B8">
        <w:t xml:space="preserve"> and the </w:t>
      </w:r>
      <w:commentRangeStart w:id="84"/>
      <w:commentRangeStart w:id="85"/>
      <w:r w:rsidR="002A79B8">
        <w:t>“</w:t>
      </w:r>
      <w:r w:rsidR="002A79B8" w:rsidRPr="32658AB8">
        <w:rPr>
          <w:i/>
          <w:iCs/>
        </w:rPr>
        <w:t>## Paper source</w:t>
      </w:r>
      <w:r w:rsidR="002A79B8">
        <w:t>”</w:t>
      </w:r>
      <w:r w:rsidR="00575D6D">
        <w:t xml:space="preserve"> </w:t>
      </w:r>
      <w:commentRangeEnd w:id="84"/>
      <w:r w:rsidR="003061F8">
        <w:rPr>
          <w:rStyle w:val="CommentReference"/>
        </w:rPr>
        <w:commentReference w:id="84"/>
      </w:r>
      <w:commentRangeEnd w:id="85"/>
      <w:r w:rsidR="00054B0D">
        <w:rPr>
          <w:rStyle w:val="CommentReference"/>
        </w:rPr>
        <w:commentReference w:id="85"/>
      </w:r>
      <w:r w:rsidR="00575D6D">
        <w:t>in the metadata table</w:t>
      </w:r>
      <w:r w:rsidR="00130C5F">
        <w:t xml:space="preserve"> as well</w:t>
      </w:r>
      <w:r w:rsidR="00575D6D">
        <w:t>.</w:t>
      </w:r>
      <w:ins w:id="86" w:author="Pawel KAMINSKI" w:date="2024-06-05T16:08:00Z">
        <w:r w:rsidR="00865ED6">
          <w:t xml:space="preserve"> Bear in mind that </w:t>
        </w:r>
        <w:r w:rsidR="003E544F">
          <w:t>such screenshot</w:t>
        </w:r>
      </w:ins>
      <w:ins w:id="87" w:author="Pawel KAMINSKI" w:date="2024-06-05T16:11:00Z">
        <w:r w:rsidR="008C7082">
          <w:t>s</w:t>
        </w:r>
      </w:ins>
      <w:ins w:id="88" w:author="Pawel KAMINSKI" w:date="2024-06-05T16:08:00Z">
        <w:r w:rsidR="003E544F">
          <w:t xml:space="preserve"> </w:t>
        </w:r>
      </w:ins>
      <w:ins w:id="89" w:author="Pawel KAMINSKI" w:date="2024-06-05T16:11:00Z">
        <w:r w:rsidR="008C7082">
          <w:t>are required</w:t>
        </w:r>
      </w:ins>
      <w:ins w:id="90" w:author="Pawel KAMINSKI" w:date="2024-06-05T16:08:00Z">
        <w:r w:rsidR="003E544F">
          <w:t xml:space="preserve"> to have high quality </w:t>
        </w:r>
      </w:ins>
      <w:ins w:id="91" w:author="Pawel KAMINSKI" w:date="2024-06-05T16:09:00Z">
        <w:r w:rsidR="003E544F">
          <w:t>to be published</w:t>
        </w:r>
      </w:ins>
      <w:ins w:id="92" w:author="Pawel KAMINSKI" w:date="2024-06-05T16:08:00Z">
        <w:r w:rsidR="003E544F">
          <w:t>.</w:t>
        </w:r>
      </w:ins>
    </w:p>
    <w:p w14:paraId="4D314ECA" w14:textId="77777777" w:rsidR="00332041" w:rsidRDefault="00332041" w:rsidP="00332041">
      <w:pPr>
        <w:pStyle w:val="BodyText"/>
        <w:jc w:val="both"/>
      </w:pPr>
    </w:p>
    <w:p w14:paraId="5E9FCE78" w14:textId="09143FCC" w:rsidR="00575D6D" w:rsidRDefault="00AF45AA" w:rsidP="00AF45AA">
      <w:pPr>
        <w:pStyle w:val="Caption"/>
      </w:pPr>
      <w:r>
        <w:t xml:space="preserve">Figure </w:t>
      </w:r>
      <w:r>
        <w:fldChar w:fldCharType="begin"/>
      </w:r>
      <w:r>
        <w:instrText>SEQ Figure \* ARABIC</w:instrText>
      </w:r>
      <w:r>
        <w:fldChar w:fldCharType="separate"/>
      </w:r>
      <w:r w:rsidR="004B0BD9">
        <w:rPr>
          <w:noProof/>
        </w:rPr>
        <w:t>2</w:t>
      </w:r>
      <w:r>
        <w:fldChar w:fldCharType="end"/>
      </w:r>
      <w:ins w:id="93" w:author="Pawel KAMINSKI" w:date="2024-06-06T10:07:00Z">
        <w:r w:rsidR="00A33224">
          <w:t>:</w:t>
        </w:r>
      </w:ins>
      <w:del w:id="94" w:author="Pawel KAMINSKI" w:date="2024-06-06T10:07:00Z">
        <w:r w:rsidDel="00A33224">
          <w:delText>.</w:delText>
        </w:r>
      </w:del>
      <w:r>
        <w:t xml:space="preserve"> Example of a metadata table referencing an Excel chart</w:t>
      </w:r>
      <w:ins w:id="95" w:author="Pawel KAMINSKI" w:date="2024-06-06T10:07:00Z">
        <w:r w:rsidR="00A33224">
          <w:t>.</w:t>
        </w:r>
      </w:ins>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B27C04">
        <w:trPr>
          <w:trHeight w:val="300"/>
        </w:trPr>
        <w:tc>
          <w:tcPr>
            <w:tcW w:w="1345" w:type="dxa"/>
            <w:shd w:val="clear" w:color="auto" w:fill="auto"/>
            <w:vAlign w:val="center"/>
            <w:hideMark/>
          </w:tcPr>
          <w:p w14:paraId="19B747CD" w14:textId="77777777" w:rsidR="00971E23" w:rsidRPr="00744324" w:rsidRDefault="00971E23"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274A3261" w14:textId="5F704804"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ins w:id="96" w:author="Pawel KAMINSKI" w:date="2024-06-17T11:20:00Z">
              <w:r w:rsidR="00242C03" w:rsidRPr="00242C03">
                <w:rPr>
                  <w:rFonts w:ascii="Calibri" w:eastAsia="Times New Roman" w:hAnsi="Calibri" w:cs="Calibri"/>
                  <w:sz w:val="16"/>
                  <w:szCs w:val="16"/>
                </w:rPr>
                <w:t>04_interactivity_in_docx</w:t>
              </w:r>
            </w:ins>
            <w:del w:id="97" w:author="Pawel KAMINSKI" w:date="2024-06-17T11:20:00Z">
              <w:r w:rsidRPr="004652E6" w:rsidDel="00242C03">
                <w:rPr>
                  <w:rFonts w:ascii="Calibri" w:eastAsia="Times New Roman" w:hAnsi="Calibri" w:cs="Calibri"/>
                  <w:sz w:val="16"/>
                  <w:szCs w:val="16"/>
                </w:rPr>
                <w:delText>03</w:delText>
              </w:r>
            </w:del>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r w:rsidR="00971E23" w:rsidRPr="00744324" w14:paraId="1B939EA7" w14:textId="77777777" w:rsidTr="00B27C04">
        <w:trPr>
          <w:trHeight w:val="300"/>
        </w:trPr>
        <w:tc>
          <w:tcPr>
            <w:tcW w:w="1345" w:type="dxa"/>
            <w:shd w:val="clear" w:color="auto" w:fill="auto"/>
            <w:vAlign w:val="center"/>
          </w:tcPr>
          <w:p w14:paraId="7130DD55" w14:textId="77777777" w:rsidR="00971E23" w:rsidRPr="00744324" w:rsidRDefault="00971E23"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7AA809F9" w14:textId="059C99B1"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ins w:id="98" w:author="Pawel KAMINSKI" w:date="2024-06-17T11:20:00Z">
              <w:r w:rsidR="00242C03" w:rsidRPr="00242C03">
                <w:rPr>
                  <w:rFonts w:ascii="Calibri" w:eastAsia="Times New Roman" w:hAnsi="Calibri" w:cs="Calibri"/>
                  <w:sz w:val="16"/>
                  <w:szCs w:val="16"/>
                </w:rPr>
                <w:t>04_interactivity_in_docx</w:t>
              </w:r>
            </w:ins>
            <w:del w:id="99" w:author="Pawel KAMINSKI" w:date="2024-06-17T11:20:00Z">
              <w:r w:rsidRPr="004652E6" w:rsidDel="00242C03">
                <w:rPr>
                  <w:rFonts w:ascii="Calibri" w:eastAsia="Times New Roman" w:hAnsi="Calibri" w:cs="Calibri"/>
                  <w:sz w:val="16"/>
                  <w:szCs w:val="16"/>
                </w:rPr>
                <w:delText>03</w:delText>
              </w:r>
            </w:del>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bl>
    <w:p w14:paraId="0A552C64" w14:textId="77777777" w:rsidR="00AF45AA" w:rsidRDefault="00AF45AA" w:rsidP="00332041">
      <w:pPr>
        <w:pStyle w:val="BodyText"/>
        <w:jc w:val="both"/>
      </w:pPr>
    </w:p>
    <w:p w14:paraId="63088A13" w14:textId="195CEF62" w:rsidR="00AF45AA" w:rsidRDefault="002F4335" w:rsidP="002F4335">
      <w:pPr>
        <w:pStyle w:val="Caption"/>
      </w:pPr>
      <w:r>
        <w:t xml:space="preserve">Figure </w:t>
      </w:r>
      <w:r>
        <w:fldChar w:fldCharType="begin"/>
      </w:r>
      <w:r>
        <w:instrText>SEQ Figure \* ARABIC</w:instrText>
      </w:r>
      <w:r>
        <w:fldChar w:fldCharType="separate"/>
      </w:r>
      <w:r w:rsidR="004B0BD9">
        <w:rPr>
          <w:noProof/>
        </w:rPr>
        <w:t>3</w:t>
      </w:r>
      <w:r>
        <w:fldChar w:fldCharType="end"/>
      </w:r>
      <w:ins w:id="100" w:author="Pawel KAMINSKI" w:date="2024-06-06T10:08:00Z">
        <w:r w:rsidR="00A33224">
          <w:t>:</w:t>
        </w:r>
      </w:ins>
      <w:del w:id="101" w:author="Pawel KAMINSKI" w:date="2024-06-06T10:08:00Z">
        <w:r w:rsidDel="00A33224">
          <w:delText>.</w:delText>
        </w:r>
      </w:del>
      <w:r>
        <w:t xml:space="preserve"> Excel chart rendered from the metadata table</w:t>
      </w:r>
      <w:ins w:id="102" w:author="Pawel KAMINSKI" w:date="2024-06-06T10:08:00Z">
        <w:r w:rsidR="00A33224">
          <w:t>.</w:t>
        </w:r>
      </w:ins>
    </w:p>
    <w:p w14:paraId="2B6B8A13" w14:textId="54FD0497" w:rsidR="009C55E8" w:rsidRDefault="00AC1776" w:rsidP="000D027D">
      <w:pPr>
        <w:pStyle w:val="BodyText"/>
      </w:pPr>
      <w:r>
        <w:rPr>
          <w:noProof/>
        </w:rPr>
        <w:lastRenderedPageBreak/>
        <w:drawing>
          <wp:inline distT="0" distB="0" distL="0" distR="0" wp14:anchorId="212E4102" wp14:editId="2A0C63FE">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B27C04">
        <w:trPr>
          <w:trHeight w:val="300"/>
        </w:trPr>
        <w:tc>
          <w:tcPr>
            <w:tcW w:w="1345" w:type="dxa"/>
            <w:shd w:val="clear" w:color="auto" w:fill="auto"/>
            <w:vAlign w:val="center"/>
            <w:hideMark/>
          </w:tcPr>
          <w:p w14:paraId="247A009C" w14:textId="77777777" w:rsidR="0003303C" w:rsidRPr="00744324" w:rsidRDefault="0003303C"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777633FD" w14:textId="16D3B3C4" w:rsidR="0003303C"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ins w:id="103" w:author="Pawel KAMINSKI" w:date="2024-06-17T11:20:00Z">
              <w:r w:rsidR="00242C03" w:rsidRPr="00242C03">
                <w:rPr>
                  <w:rFonts w:ascii="Calibri" w:eastAsia="Times New Roman" w:hAnsi="Calibri" w:cs="Calibri"/>
                  <w:sz w:val="16"/>
                  <w:szCs w:val="16"/>
                </w:rPr>
                <w:t>04_interactivity_in_docx</w:t>
              </w:r>
            </w:ins>
            <w:del w:id="104" w:author="Pawel KAMINSKI" w:date="2024-06-17T11:20:00Z">
              <w:r w:rsidRPr="004652E6" w:rsidDel="00242C03">
                <w:rPr>
                  <w:rFonts w:ascii="Calibri" w:eastAsia="Times New Roman" w:hAnsi="Calibri" w:cs="Calibri"/>
                  <w:sz w:val="16"/>
                  <w:szCs w:val="16"/>
                </w:rPr>
                <w:delText>03</w:delText>
              </w:r>
            </w:del>
            <w:r w:rsidRPr="004652E6">
              <w:rPr>
                <w:rFonts w:ascii="Calibri" w:eastAsia="Times New Roman" w:hAnsi="Calibri" w:cs="Calibri"/>
                <w:sz w:val="16"/>
                <w:szCs w:val="16"/>
              </w:rPr>
              <w:t>/excel_chart_example.png</w:t>
            </w:r>
          </w:p>
        </w:tc>
      </w:tr>
      <w:tr w:rsidR="00572017" w:rsidRPr="00744324" w14:paraId="47842D41" w14:textId="77777777" w:rsidTr="00B27C04">
        <w:trPr>
          <w:trHeight w:val="300"/>
        </w:trPr>
        <w:tc>
          <w:tcPr>
            <w:tcW w:w="1345" w:type="dxa"/>
            <w:shd w:val="clear" w:color="auto" w:fill="auto"/>
            <w:vAlign w:val="center"/>
          </w:tcPr>
          <w:p w14:paraId="32B5437E" w14:textId="25DF8952" w:rsidR="00572017" w:rsidRPr="00744324"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6EEAF9F5" w14:textId="58B0AA25" w:rsidR="00572017"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ins w:id="105" w:author="Pawel KAMINSKI" w:date="2024-06-17T11:20:00Z">
              <w:r w:rsidR="00242C03" w:rsidRPr="00242C03">
                <w:rPr>
                  <w:rFonts w:ascii="Calibri" w:eastAsia="Times New Roman" w:hAnsi="Calibri" w:cs="Calibri"/>
                  <w:sz w:val="16"/>
                  <w:szCs w:val="16"/>
                </w:rPr>
                <w:t>04_interactivity_in_docx</w:t>
              </w:r>
            </w:ins>
            <w:del w:id="106" w:author="Pawel KAMINSKI" w:date="2024-06-17T11:20:00Z">
              <w:r w:rsidRPr="004652E6" w:rsidDel="00242C03">
                <w:rPr>
                  <w:rFonts w:ascii="Calibri" w:eastAsia="Times New Roman" w:hAnsi="Calibri" w:cs="Calibri"/>
                  <w:sz w:val="16"/>
                  <w:szCs w:val="16"/>
                </w:rPr>
                <w:delText>03</w:delText>
              </w:r>
            </w:del>
            <w:r w:rsidRPr="004652E6">
              <w:rPr>
                <w:rFonts w:ascii="Calibri" w:eastAsia="Times New Roman" w:hAnsi="Calibri" w:cs="Calibri"/>
                <w:sz w:val="16"/>
                <w:szCs w:val="16"/>
              </w:rPr>
              <w:t>/excel_chart_example.png</w:t>
            </w:r>
          </w:p>
        </w:tc>
      </w:tr>
      <w:tr w:rsidR="0003303C" w:rsidRPr="00744324" w14:paraId="3E5D49D5" w14:textId="77777777" w:rsidTr="00B27C04">
        <w:trPr>
          <w:trHeight w:val="300"/>
        </w:trPr>
        <w:tc>
          <w:tcPr>
            <w:tcW w:w="1345" w:type="dxa"/>
            <w:shd w:val="clear" w:color="auto" w:fill="auto"/>
            <w:vAlign w:val="center"/>
          </w:tcPr>
          <w:p w14:paraId="38D1C08E" w14:textId="22468002" w:rsidR="0003303C" w:rsidRPr="00DC2B05"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Original</w:t>
            </w:r>
          </w:p>
        </w:tc>
        <w:tc>
          <w:tcPr>
            <w:tcW w:w="8000" w:type="dxa"/>
            <w:shd w:val="clear" w:color="auto" w:fill="auto"/>
            <w:vAlign w:val="center"/>
          </w:tcPr>
          <w:p w14:paraId="61D4DE34" w14:textId="490F6FE0" w:rsidR="0003303C" w:rsidRPr="00DC2B05"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ins w:id="107" w:author="Pawel KAMINSKI" w:date="2024-06-17T11:20:00Z">
              <w:r w:rsidR="00242C03" w:rsidRPr="00242C03">
                <w:rPr>
                  <w:rFonts w:ascii="Calibri" w:eastAsia="Times New Roman" w:hAnsi="Calibri" w:cs="Calibri"/>
                  <w:sz w:val="16"/>
                  <w:szCs w:val="16"/>
                </w:rPr>
                <w:t>04_interactivity_in_docx</w:t>
              </w:r>
            </w:ins>
            <w:del w:id="108" w:author="Pawel KAMINSKI" w:date="2024-06-17T11:20:00Z">
              <w:r w:rsidRPr="004652E6" w:rsidDel="00242C03">
                <w:rPr>
                  <w:rFonts w:ascii="Calibri" w:eastAsia="Times New Roman" w:hAnsi="Calibri" w:cs="Calibri"/>
                  <w:sz w:val="16"/>
                  <w:szCs w:val="16"/>
                </w:rPr>
                <w:delText>03</w:delText>
              </w:r>
            </w:del>
            <w:r w:rsidRPr="004652E6">
              <w:rPr>
                <w:rFonts w:ascii="Calibri" w:eastAsia="Times New Roman" w:hAnsi="Calibri" w:cs="Calibri"/>
                <w:sz w:val="16"/>
                <w:szCs w:val="16"/>
              </w:rPr>
              <w:t>/excel_chart_example.</w:t>
            </w:r>
            <w:r>
              <w:rPr>
                <w:rFonts w:ascii="Calibri" w:eastAsia="Times New Roman" w:hAnsi="Calibri" w:cs="Calibri"/>
                <w:sz w:val="16"/>
                <w:szCs w:val="16"/>
              </w:rPr>
              <w:t>xlsx</w:t>
            </w:r>
          </w:p>
        </w:tc>
      </w:tr>
    </w:tbl>
    <w:p w14:paraId="7EDFCCB2" w14:textId="77777777" w:rsidR="008D7CC5" w:rsidRDefault="008D7CC5" w:rsidP="000D027D">
      <w:pPr>
        <w:pStyle w:val="BodyText"/>
      </w:pPr>
    </w:p>
    <w:p w14:paraId="6688A57F" w14:textId="720AD076" w:rsidR="00A41359" w:rsidRDefault="00A41359" w:rsidP="00A41359">
      <w:pPr>
        <w:shd w:val="clear" w:color="auto" w:fill="F6F8FA"/>
        <w:tabs>
          <w:tab w:val="left" w:pos="916"/>
          <w:tab w:val="left" w:pos="3731"/>
        </w:tabs>
        <w:spacing w:after="0"/>
      </w:pPr>
      <w:r>
        <w:t>:::{tip}</w:t>
      </w:r>
      <w:r>
        <w:tab/>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C4422F" w:rsidRPr="0012241B">
        <w:rPr>
          <w:i/>
          <w:iCs/>
        </w:rPr>
        <w:t>Original</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##Digital source</w:t>
      </w:r>
      <w:r w:rsidR="003E112E">
        <w:t>” and the “</w:t>
      </w:r>
      <w:r w:rsidR="003E112E" w:rsidRPr="0012241B">
        <w:rPr>
          <w:i/>
          <w:iCs/>
        </w:rPr>
        <w:t>##Paper source</w:t>
      </w:r>
      <w:r w:rsidR="003E112E">
        <w:t>” fields pointing to an high-resolution image of the chart.</w:t>
      </w:r>
      <w:r>
        <w:br/>
        <w:t>:::</w:t>
      </w:r>
    </w:p>
    <w:p w14:paraId="6167CF4D" w14:textId="77777777" w:rsidR="00A41359" w:rsidRPr="000D027D" w:rsidRDefault="00A41359"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proofErr w:type="spellStart"/>
      <w:r w:rsidR="0074518C" w:rsidRPr="0074518C">
        <w:t>Jupyter</w:t>
      </w:r>
      <w:proofErr w:type="spellEnd"/>
      <w:r w:rsidR="0074518C" w:rsidRPr="0074518C">
        <w:t xml:space="preserve">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5CC6276F"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22">
        <w:r w:rsidR="00507AD8" w:rsidRPr="32658AB8">
          <w:rPr>
            <w:rStyle w:val="Hyperlink"/>
          </w:rPr>
          <w:t>Observable notebook</w:t>
        </w:r>
      </w:hyperlink>
      <w:r w:rsidR="00507AD8">
        <w:t>.</w:t>
      </w:r>
    </w:p>
    <w:p w14:paraId="78CF6336" w14:textId="14EC15C1" w:rsidR="00B43F30" w:rsidRDefault="00255A46" w:rsidP="00C863C9">
      <w:pPr>
        <w:pStyle w:val="BodyText"/>
        <w:jc w:val="both"/>
      </w:pPr>
      <w:r>
        <w:t xml:space="preserve">For example, if you would like to include </w:t>
      </w:r>
      <w:hyperlink r:id="rId23" w:history="1">
        <w:r w:rsidR="00963AA0" w:rsidRPr="00A0743C">
          <w:rPr>
            <w:rStyle w:val="Hyperlink"/>
          </w:rPr>
          <w:t>this chart</w:t>
        </w:r>
      </w:hyperlink>
      <w:r w:rsidR="00963AA0">
        <w:t xml:space="preserve"> </w:t>
      </w:r>
      <w:r w:rsidR="00B43F30">
        <w:t xml:space="preserve">in your book, </w:t>
      </w:r>
      <w:r w:rsidR="00533949">
        <w:t>here are the steps to follow.</w:t>
      </w:r>
    </w:p>
    <w:p w14:paraId="4383F7C3" w14:textId="287A171A" w:rsidR="00255A46" w:rsidRDefault="00B43F30" w:rsidP="00C863C9">
      <w:pPr>
        <w:pStyle w:val="BodyText"/>
        <w:jc w:val="both"/>
      </w:pPr>
      <w:r w:rsidRPr="00B43F30">
        <w:rPr>
          <w:b/>
          <w:bCs/>
        </w:rPr>
        <w:t>Step 1:</w:t>
      </w:r>
      <w:r>
        <w:t xml:space="preserve"> </w:t>
      </w:r>
      <w:r w:rsidR="00C44047">
        <w:t>C</w:t>
      </w:r>
      <w:r>
        <w:t>lick on the “Embed cells” button.</w:t>
      </w:r>
    </w:p>
    <w:p w14:paraId="21816B72" w14:textId="638E0DDA" w:rsidR="002831D4" w:rsidRDefault="00725B8E" w:rsidP="00C863C9">
      <w:pPr>
        <w:pStyle w:val="BodyText"/>
        <w:jc w:val="both"/>
      </w:pPr>
      <w:r>
        <w:rPr>
          <w:noProof/>
        </w:rPr>
        <w:lastRenderedPageBreak/>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r>
        <w:rPr>
          <w:rFonts w:ascii="Cambria" w:hAnsi="Cambria"/>
          <w:color w:val="000000"/>
          <w:shd w:val="clear" w:color="auto" w:fill="FFFFFF"/>
        </w:rPr>
        <w:br/>
      </w:r>
      <w:r w:rsidR="00C44047" w:rsidRPr="00AE193F">
        <w:rPr>
          <w:b/>
          <w:bCs/>
        </w:rPr>
        <w:t>Step 2:</w:t>
      </w:r>
      <w:r w:rsidR="00C44047">
        <w:t xml:space="preserve"> </w:t>
      </w:r>
      <w:r w:rsidR="00A260A4" w:rsidRPr="00A260A4">
        <w:t>Select cells to embed, click “Copy URL only”</w:t>
      </w:r>
      <w:r w:rsidR="002831D4">
        <w:t>.</w:t>
      </w:r>
    </w:p>
    <w:p w14:paraId="05575D28" w14:textId="1AE34513" w:rsidR="00FE0D75" w:rsidRDefault="00E00CAE" w:rsidP="00C863C9">
      <w:pPr>
        <w:pStyle w:val="BodyText"/>
        <w:jc w:val="both"/>
      </w:pPr>
      <w:r>
        <w:rPr>
          <w:noProof/>
        </w:rPr>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r>
        <w:rPr>
          <w:rFonts w:ascii="Cambria" w:hAnsi="Cambria"/>
          <w:color w:val="000000"/>
          <w:shd w:val="clear" w:color="auto" w:fill="FFFFFF"/>
        </w:rPr>
        <w:br/>
      </w:r>
      <w:r w:rsidR="002831D4" w:rsidRPr="002D1454">
        <w:rPr>
          <w:b/>
          <w:bCs/>
        </w:rPr>
        <w:t>Step 3:</w:t>
      </w:r>
      <w:r w:rsidR="00A260A4" w:rsidRPr="00A260A4">
        <w:t xml:space="preserve"> </w:t>
      </w:r>
      <w:r w:rsidR="000836E5">
        <w:t xml:space="preserve">In your Word file, create a Metadata table. Make sure it has a </w:t>
      </w:r>
      <w:r w:rsidR="00D04258">
        <w:t xml:space="preserve">a) </w:t>
      </w:r>
      <w:r w:rsidR="000836E5">
        <w:t>“</w:t>
      </w:r>
      <w:r w:rsidR="000836E5" w:rsidRPr="00C71A3F">
        <w:rPr>
          <w:i/>
          <w:iCs/>
        </w:rPr>
        <w:t>##Digital source</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w:t>
      </w:r>
      <w:proofErr w:type="spellStart"/>
      <w:r w:rsidR="002108AE">
        <w:t>iframe</w:t>
      </w:r>
      <w:proofErr w:type="spellEnd"/>
      <w:r w:rsidR="002108AE">
        <w:t>&gt;`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2C2286">
        <w:t>copyrights.</w:t>
      </w:r>
    </w:p>
    <w:p w14:paraId="7383D9FF" w14:textId="5CC8634D" w:rsidR="00772643" w:rsidRDefault="00FC63C2" w:rsidP="00C863C9">
      <w:pPr>
        <w:pStyle w:val="BodyText"/>
        <w:jc w:val="both"/>
      </w:pPr>
      <w:r w:rsidRPr="00FC63C2">
        <w:rPr>
          <w:noProof/>
        </w:rPr>
        <w:lastRenderedPageBreak/>
        <w:drawing>
          <wp:inline distT="0" distB="0" distL="0" distR="0" wp14:anchorId="0E96598B" wp14:editId="58EFD53C">
            <wp:extent cx="5943600" cy="1044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44575"/>
                    </a:xfrm>
                    <a:prstGeom prst="rect">
                      <a:avLst/>
                    </a:prstGeom>
                  </pic:spPr>
                </pic:pic>
              </a:graphicData>
            </a:graphic>
          </wp:inline>
        </w:drawing>
      </w:r>
    </w:p>
    <w:p w14:paraId="03FFE3AD" w14:textId="77777777" w:rsidR="00FC63C2" w:rsidRPr="00FE0D75" w:rsidRDefault="00FC63C2" w:rsidP="00C863C9">
      <w:pPr>
        <w:pStyle w:val="BodyText"/>
        <w:jc w:val="both"/>
      </w:pPr>
    </w:p>
    <w:p w14:paraId="6FBD36FE" w14:textId="14B455A2" w:rsidR="00CF028F" w:rsidRDefault="00CF028F" w:rsidP="00C863C9">
      <w:pPr>
        <w:pStyle w:val="BodyText"/>
        <w:jc w:val="both"/>
        <w:rPr>
          <w:b/>
          <w:bCs/>
        </w:rPr>
      </w:pPr>
      <w:r w:rsidRPr="00CF028F">
        <w:rPr>
          <w:b/>
          <w:bCs/>
        </w:rPr>
        <w:t>Result:</w:t>
      </w:r>
    </w:p>
    <w:p w14:paraId="3BC68BA6" w14:textId="3A69F696" w:rsidR="00740B69" w:rsidRPr="00CF028F" w:rsidRDefault="00740B69" w:rsidP="00740B69">
      <w:pPr>
        <w:pStyle w:val="Caption"/>
        <w:rPr>
          <w:b/>
          <w:bCs/>
        </w:rPr>
      </w:pPr>
      <w:r>
        <w:t xml:space="preserve">Figure </w:t>
      </w:r>
      <w:r>
        <w:fldChar w:fldCharType="begin"/>
      </w:r>
      <w:r>
        <w:instrText>SEQ Figure \* ARABIC</w:instrText>
      </w:r>
      <w:r>
        <w:fldChar w:fldCharType="separate"/>
      </w:r>
      <w:r w:rsidR="004B0BD9">
        <w:rPr>
          <w:noProof/>
        </w:rPr>
        <w:t>4</w:t>
      </w:r>
      <w:r>
        <w:fldChar w:fldCharType="end"/>
      </w:r>
      <w:ins w:id="109" w:author="Pawel KAMINSKI" w:date="2024-06-06T10:08:00Z">
        <w:r w:rsidR="00A33224">
          <w:t>:</w:t>
        </w:r>
      </w:ins>
      <w:del w:id="110" w:author="Pawel KAMINSKI" w:date="2024-06-06T10:08:00Z">
        <w:r w:rsidDel="00A33224">
          <w:delText>.</w:delText>
        </w:r>
      </w:del>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ins w:id="111" w:author="Pawel KAMINSKI" w:date="2024-06-06T10:08:00Z">
        <w:r w:rsidR="00A33224">
          <w:t>.</w:t>
        </w:r>
      </w:ins>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0C6F7059"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4E1022DA" w14:textId="57F4F004" w:rsidR="00744324" w:rsidRPr="00744324" w:rsidRDefault="002C6AEE" w:rsidP="00A05006">
            <w:pPr>
              <w:spacing w:after="0"/>
              <w:textAlignment w:val="baseline"/>
              <w:rPr>
                <w:rFonts w:ascii="Times New Roman" w:eastAsia="Times New Roman" w:hAnsi="Times New Roman" w:cs="Times New Roman"/>
                <w:b/>
                <w:bCs/>
                <w:sz w:val="16"/>
                <w:szCs w:val="16"/>
              </w:rPr>
            </w:pPr>
            <w:hyperlink r:id="rId27" w:history="1">
              <w:r w:rsidR="00DC2B05" w:rsidRPr="00744324">
                <w:rPr>
                  <w:rStyle w:val="Hyperlink"/>
                  <w:rFonts w:ascii="Calibri" w:eastAsia="Times New Roman" w:hAnsi="Calibri" w:cs="Calibri"/>
                  <w:sz w:val="16"/>
                  <w:szCs w:val="16"/>
                </w:rPr>
                <w:t>https://observablehq.com/embed/@mbostock/the-wealth-health-of-nations?cells=viewof+date%2Clegend%2Cchart</w:t>
              </w:r>
            </w:hyperlink>
            <w:r w:rsidR="00DC2B05" w:rsidRPr="00DC2B05">
              <w:rPr>
                <w:rFonts w:ascii="Calibri" w:eastAsia="Times New Roman" w:hAnsi="Calibri" w:cs="Calibri"/>
                <w:sz w:val="16"/>
                <w:szCs w:val="16"/>
              </w:rPr>
              <w:t xml:space="preserve"> </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49675F" w:rsidRPr="00744324" w14:paraId="6C415A87" w14:textId="77777777" w:rsidTr="00A05006">
        <w:trPr>
          <w:trHeight w:val="300"/>
        </w:trPr>
        <w:tc>
          <w:tcPr>
            <w:tcW w:w="1345" w:type="dxa"/>
            <w:shd w:val="clear" w:color="auto" w:fill="auto"/>
            <w:vAlign w:val="center"/>
          </w:tcPr>
          <w:p w14:paraId="0215CA61" w14:textId="48E0FC33" w:rsidR="0049675F"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DC149F" w:rsidRPr="00DC2B05">
              <w:rPr>
                <w:rFonts w:ascii="Calibri" w:eastAsia="Times New Roman" w:hAnsi="Calibri" w:cs="Calibri"/>
                <w:sz w:val="16"/>
                <w:szCs w:val="16"/>
              </w:rPr>
              <w:t>License</w:t>
            </w:r>
            <w:r w:rsidR="00F22D0A" w:rsidRPr="00DC2B05">
              <w:rPr>
                <w:rFonts w:ascii="Calibri" w:eastAsia="Times New Roman" w:hAnsi="Calibri" w:cs="Calibri"/>
                <w:sz w:val="16"/>
                <w:szCs w:val="16"/>
              </w:rPr>
              <w:t xml:space="preserve"> </w:t>
            </w:r>
            <w:proofErr w:type="spellStart"/>
            <w:r w:rsidR="00DC149F" w:rsidRPr="00DC2B05">
              <w:rPr>
                <w:rFonts w:ascii="Calibri" w:eastAsia="Times New Roman" w:hAnsi="Calibri" w:cs="Calibri"/>
                <w:sz w:val="16"/>
                <w:szCs w:val="16"/>
              </w:rPr>
              <w:t>url</w:t>
            </w:r>
            <w:proofErr w:type="spellEnd"/>
          </w:p>
        </w:tc>
        <w:tc>
          <w:tcPr>
            <w:tcW w:w="8000" w:type="dxa"/>
            <w:shd w:val="clear" w:color="auto" w:fill="auto"/>
            <w:vAlign w:val="center"/>
          </w:tcPr>
          <w:p w14:paraId="190191C1" w14:textId="61F7CCA4" w:rsidR="0049675F" w:rsidRPr="00DC2B05" w:rsidRDefault="002C6AEE" w:rsidP="00A05006">
            <w:pPr>
              <w:spacing w:after="0"/>
              <w:textAlignment w:val="baseline"/>
              <w:rPr>
                <w:rFonts w:ascii="Calibri" w:eastAsia="Times New Roman" w:hAnsi="Calibri" w:cs="Calibri"/>
                <w:sz w:val="16"/>
                <w:szCs w:val="16"/>
              </w:rPr>
            </w:pPr>
            <w:hyperlink r:id="rId28" w:history="1">
              <w:r w:rsidR="00DE5A6F" w:rsidRPr="00DC2B05">
                <w:rPr>
                  <w:rStyle w:val="Hyperlink"/>
                  <w:rFonts w:ascii="Calibri" w:eastAsia="Times New Roman" w:hAnsi="Calibri" w:cs="Calibri"/>
                  <w:sz w:val="16"/>
                  <w:szCs w:val="16"/>
                </w:rPr>
                <w:t>https://choosealicense.com/licenses/isc/</w:t>
              </w:r>
            </w:hyperlink>
            <w:r w:rsidR="00DE5A6F" w:rsidRPr="00DC2B05">
              <w:rPr>
                <w:rFonts w:ascii="Calibri" w:eastAsia="Times New Roman" w:hAnsi="Calibri" w:cs="Calibri"/>
                <w:sz w:val="16"/>
                <w:szCs w:val="16"/>
              </w:rPr>
              <w:t xml:space="preserve"> </w:t>
            </w:r>
          </w:p>
        </w:tc>
      </w:tr>
      <w:tr w:rsidR="00DC149F" w:rsidRPr="00744324" w14:paraId="0E2B5011" w14:textId="77777777" w:rsidTr="00A05006">
        <w:trPr>
          <w:trHeight w:val="300"/>
        </w:trPr>
        <w:tc>
          <w:tcPr>
            <w:tcW w:w="1345" w:type="dxa"/>
            <w:shd w:val="clear" w:color="auto" w:fill="auto"/>
            <w:vAlign w:val="center"/>
          </w:tcPr>
          <w:p w14:paraId="5AB51FA2" w14:textId="150AA542"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A5BB986"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w:t>
      </w:r>
      <w:proofErr w:type="spellStart"/>
      <w:r w:rsidR="00923A94">
        <w:t>iframe</w:t>
      </w:r>
      <w:proofErr w:type="spellEnd"/>
      <w:r w:rsidR="00923A94">
        <w:t>&gt;`</w:t>
      </w:r>
      <w:r w:rsidR="002E4F2D">
        <w:t>.</w:t>
      </w:r>
      <w:r w:rsidR="00F421F1">
        <w:t xml:space="preserve"> </w:t>
      </w:r>
      <w:r w:rsidR="009C24FD">
        <w:t xml:space="preserve">Some other </w:t>
      </w:r>
      <w:r w:rsidR="00273BBB">
        <w:t>examples</w:t>
      </w:r>
      <w:r w:rsidR="009C24FD">
        <w:t xml:space="preserve"> are available </w:t>
      </w:r>
      <w:hyperlink r:id="rId29"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7F71BDAB"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##Digital source</w:t>
      </w:r>
      <w:r w:rsidR="008B245B">
        <w:t>”</w:t>
      </w:r>
      <w:r w:rsidR="003B5F28">
        <w:t xml:space="preserve"> in a metadata table.</w:t>
      </w:r>
    </w:p>
    <w:p w14:paraId="16E375CA" w14:textId="77777777" w:rsidR="00DA6B53" w:rsidRDefault="00DA6B53" w:rsidP="00594D58">
      <w:pPr>
        <w:pStyle w:val="BodyText"/>
      </w:pPr>
    </w:p>
    <w:p w14:paraId="637A33B6" w14:textId="0D7A978F" w:rsidR="00740B69" w:rsidRDefault="00740B69" w:rsidP="00740B69">
      <w:pPr>
        <w:pStyle w:val="Caption"/>
      </w:pPr>
      <w:r>
        <w:t xml:space="preserve">Figure </w:t>
      </w:r>
      <w:r>
        <w:fldChar w:fldCharType="begin"/>
      </w:r>
      <w:r>
        <w:instrText>SEQ Figure \* ARABIC</w:instrText>
      </w:r>
      <w:r>
        <w:fldChar w:fldCharType="separate"/>
      </w:r>
      <w:ins w:id="112" w:author="Pawel KAMINSKI" w:date="2024-06-06T10:39:00Z">
        <w:r w:rsidR="004B0BD9">
          <w:rPr>
            <w:noProof/>
          </w:rPr>
          <w:t>5</w:t>
        </w:r>
      </w:ins>
      <w:del w:id="113" w:author="Pawel KAMINSKI" w:date="2024-06-06T10:08:00Z">
        <w:r w:rsidR="00B8186E" w:rsidDel="00EE180C">
          <w:rPr>
            <w:noProof/>
          </w:rPr>
          <w:delText>6</w:delText>
        </w:r>
      </w:del>
      <w:r>
        <w:fldChar w:fldCharType="end"/>
      </w:r>
      <w:ins w:id="114" w:author="Pawel KAMINSKI" w:date="2024-06-06T10:08:00Z">
        <w:r w:rsidR="00EE180C">
          <w:t>:</w:t>
        </w:r>
      </w:ins>
      <w:del w:id="115" w:author="Pawel KAMINSKI" w:date="2024-06-06T10:08:00Z">
        <w:r w:rsidDel="00EE180C">
          <w:delText>.</w:delText>
        </w:r>
      </w:del>
      <w:r>
        <w:t xml:space="preserve"> Locations around the World of University of Luxembourg and </w:t>
      </w:r>
      <w:r w:rsidRPr="00AC611A">
        <w:t>De Gruyter</w:t>
      </w:r>
      <w:ins w:id="116" w:author="Pawel KAMINSKI" w:date="2024-06-06T10:08:00Z">
        <w:r w:rsidR="00EE180C">
          <w:t>.</w:t>
        </w:r>
      </w:ins>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77777777" w:rsidR="002D774B" w:rsidRPr="00744324" w:rsidRDefault="002D774B"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8727511" w14:textId="1737ECEE" w:rsidR="002D774B" w:rsidRPr="00744324" w:rsidRDefault="00C273DB"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17" w:author="Pawel KAMINSKI" w:date="2024-06-17T11:20:00Z">
              <w:r w:rsidR="008960A2" w:rsidRPr="008960A2">
                <w:rPr>
                  <w:rFonts w:ascii="Calibri" w:eastAsia="Times New Roman" w:hAnsi="Calibri" w:cs="Calibri"/>
                  <w:sz w:val="18"/>
                  <w:szCs w:val="18"/>
                </w:rPr>
                <w:t>04_interactivity_in_docx</w:t>
              </w:r>
            </w:ins>
            <w:del w:id="118" w:author="Pawel KAMINSKI" w:date="2024-06-17T11:20:00Z">
              <w:r w:rsidRPr="00974C19" w:rsidDel="008960A2">
                <w:rPr>
                  <w:rFonts w:ascii="Calibri" w:eastAsia="Times New Roman" w:hAnsi="Calibri" w:cs="Calibri"/>
                  <w:sz w:val="18"/>
                  <w:szCs w:val="18"/>
                </w:rPr>
                <w:delText>03</w:delText>
              </w:r>
            </w:del>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51F5BB63"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AE1362C" w14:textId="11D21133"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19" w:author="Pawel KAMINSKI" w:date="2024-06-17T11:20:00Z">
              <w:r w:rsidR="008960A2" w:rsidRPr="008960A2">
                <w:rPr>
                  <w:rFonts w:ascii="Calibri" w:eastAsia="Times New Roman" w:hAnsi="Calibri" w:cs="Calibri"/>
                  <w:sz w:val="18"/>
                  <w:szCs w:val="18"/>
                </w:rPr>
                <w:t>04_interactivity_in_docx</w:t>
              </w:r>
            </w:ins>
            <w:del w:id="120" w:author="Pawel KAMINSKI" w:date="2024-06-17T11:20:00Z">
              <w:r w:rsidRPr="00974C19" w:rsidDel="008960A2">
                <w:rPr>
                  <w:rFonts w:ascii="Calibri" w:eastAsia="Times New Roman" w:hAnsi="Calibri" w:cs="Calibri"/>
                  <w:sz w:val="18"/>
                  <w:szCs w:val="18"/>
                </w:rPr>
                <w:delText>03</w:delText>
              </w:r>
            </w:del>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D0721E" w:rsidRPr="00744324" w14:paraId="4DF9C4DE" w14:textId="77777777" w:rsidTr="00C273DB">
        <w:trPr>
          <w:trHeight w:val="300"/>
        </w:trPr>
        <w:tc>
          <w:tcPr>
            <w:tcW w:w="1890" w:type="dxa"/>
            <w:shd w:val="clear" w:color="auto" w:fill="auto"/>
            <w:vAlign w:val="center"/>
          </w:tcPr>
          <w:p w14:paraId="22F346FE" w14:textId="40CF4947" w:rsidR="00D0721E" w:rsidRDefault="00D0721E"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721E" w:rsidRPr="00974C19" w:rsidRDefault="00F5125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F944FB" w:rsidRPr="00744324" w14:paraId="74476C9E" w14:textId="77777777" w:rsidTr="00C273DB">
        <w:trPr>
          <w:trHeight w:val="300"/>
        </w:trPr>
        <w:tc>
          <w:tcPr>
            <w:tcW w:w="1890" w:type="dxa"/>
            <w:shd w:val="clear" w:color="auto" w:fill="auto"/>
            <w:vAlign w:val="center"/>
          </w:tcPr>
          <w:p w14:paraId="20763BED" w14:textId="55C0E972" w:rsidR="00F944FB"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72E5C870" w14:textId="0167F6A9" w:rsidR="00F944FB" w:rsidRPr="00974C19"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4A3E0F93"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31" w:anchor="TopoJSON" w:history="1">
        <w:proofErr w:type="spellStart"/>
        <w:r w:rsidR="000311EA" w:rsidRPr="00002BF7">
          <w:rPr>
            <w:rStyle w:val="Hyperlink"/>
          </w:rPr>
          <w:t>TopoJ</w:t>
        </w:r>
        <w:r w:rsidR="00002BF7" w:rsidRPr="00002BF7">
          <w:rPr>
            <w:rStyle w:val="Hyperlink"/>
          </w:rPr>
          <w:t>SON</w:t>
        </w:r>
        <w:proofErr w:type="spellEnd"/>
      </w:hyperlink>
      <w:r w:rsidR="000311EA">
        <w:t xml:space="preserve"> data before constructing a map.</w:t>
      </w:r>
    </w:p>
    <w:p w14:paraId="1BF45228" w14:textId="10968366" w:rsidR="001E48D7" w:rsidRDefault="001E48D7" w:rsidP="001E48D7">
      <w:pPr>
        <w:pStyle w:val="BodyText"/>
      </w:pPr>
    </w:p>
    <w:p w14:paraId="391D24A6" w14:textId="0B3B5E05" w:rsidR="00A87CB7" w:rsidRDefault="00A87CB7" w:rsidP="00A87CB7">
      <w:pPr>
        <w:pStyle w:val="Caption"/>
        <w:rPr>
          <w:noProof/>
        </w:rPr>
      </w:pPr>
      <w:bookmarkStart w:id="121" w:name="_Ref159580465"/>
      <w:bookmarkStart w:id="122" w:name="_Ref159580605"/>
      <w:r>
        <w:t xml:space="preserve">Figure </w:t>
      </w:r>
      <w:r>
        <w:fldChar w:fldCharType="begin"/>
      </w:r>
      <w:r>
        <w:instrText>SEQ Figure \* ARABIC</w:instrText>
      </w:r>
      <w:r>
        <w:fldChar w:fldCharType="separate"/>
      </w:r>
      <w:ins w:id="123" w:author="Pawel KAMINSKI" w:date="2024-06-06T10:39:00Z">
        <w:r w:rsidR="004B0BD9">
          <w:rPr>
            <w:noProof/>
          </w:rPr>
          <w:t>6</w:t>
        </w:r>
      </w:ins>
      <w:del w:id="124" w:author="Pawel KAMINSKI" w:date="2024-06-06T10:25:00Z">
        <w:r w:rsidR="00B8186E" w:rsidDel="008A509C">
          <w:rPr>
            <w:noProof/>
          </w:rPr>
          <w:delText>7</w:delText>
        </w:r>
      </w:del>
      <w:r>
        <w:fldChar w:fldCharType="end"/>
      </w:r>
      <w:del w:id="125" w:author="Pawel KAMINSKI" w:date="2024-06-06T10:08:00Z">
        <w:r w:rsidDel="00EE180C">
          <w:delText>.</w:delText>
        </w:r>
      </w:del>
      <w:ins w:id="126" w:author="Pawel KAMINSKI" w:date="2024-06-06T10:08:00Z">
        <w:r w:rsidR="00EE180C">
          <w:t>:</w:t>
        </w:r>
      </w:ins>
      <w:r>
        <w:t xml:space="preserve"> Map of Poland</w:t>
      </w:r>
      <w:r>
        <w:rPr>
          <w:noProof/>
        </w:rPr>
        <w:t xml:space="preserve"> as of April 1938 made by Iwona Rajca, </w:t>
      </w:r>
      <w:r w:rsidRPr="007B1E09">
        <w:rPr>
          <w:noProof/>
        </w:rPr>
        <w:t>@EveTheAnalyst</w:t>
      </w:r>
      <w:bookmarkEnd w:id="121"/>
      <w:r w:rsidR="00503222">
        <w:rPr>
          <w:noProof/>
        </w:rPr>
        <w:t xml:space="preserve">. See also </w:t>
      </w:r>
      <w:hyperlink r:id="rId32" w:history="1">
        <w:r w:rsidR="00B108FF" w:rsidRPr="00B108FF">
          <w:rPr>
            <w:rStyle w:val="Hyperlink"/>
            <w:noProof/>
          </w:rPr>
          <w:t>a tutorial on making similar maps</w:t>
        </w:r>
      </w:hyperlink>
      <w:bookmarkEnd w:id="122"/>
      <w:ins w:id="127" w:author="Pawel KAMINSKI" w:date="2024-06-06T10:08:00Z">
        <w:r w:rsidR="00EE180C" w:rsidRPr="00EE180C">
          <w:rPr>
            <w:rPrChange w:id="128" w:author="Pawel KAMINSKI" w:date="2024-06-06T10:08:00Z">
              <w:rPr>
                <w:rStyle w:val="Hyperlink"/>
                <w:noProof/>
              </w:rPr>
            </w:rPrChange>
          </w:rPr>
          <w:t>.</w:t>
        </w:r>
      </w:ins>
    </w:p>
    <w:p w14:paraId="2EC8B2CB" w14:textId="5A5E3525" w:rsidR="00E23DF0" w:rsidRPr="00E23DF0" w:rsidRDefault="00786C3E" w:rsidP="00A87CB7">
      <w:pPr>
        <w:pStyle w:val="Caption"/>
        <w:rPr>
          <w:i w:val="0"/>
          <w:iCs/>
        </w:rPr>
      </w:pPr>
      <w:r w:rsidRPr="00786C3E">
        <w:rPr>
          <w:i w:val="0"/>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0C6B70">
        <w:trPr>
          <w:trHeight w:val="300"/>
        </w:trPr>
        <w:tc>
          <w:tcPr>
            <w:tcW w:w="1890" w:type="dxa"/>
            <w:shd w:val="clear" w:color="auto" w:fill="auto"/>
            <w:vAlign w:val="center"/>
            <w:hideMark/>
          </w:tcPr>
          <w:p w14:paraId="0700976F" w14:textId="77777777" w:rsidR="001E48D7" w:rsidRPr="00744324" w:rsidRDefault="001E48D7"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CBE3B11" w14:textId="4CAB64D7" w:rsidR="001E48D7" w:rsidRPr="00744324" w:rsidRDefault="001E48D7"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29" w:author="Pawel KAMINSKI" w:date="2024-06-17T11:20:00Z">
              <w:r w:rsidR="004F1453" w:rsidRPr="004F1453">
                <w:rPr>
                  <w:rFonts w:ascii="Calibri" w:eastAsia="Times New Roman" w:hAnsi="Calibri" w:cs="Calibri"/>
                  <w:sz w:val="18"/>
                  <w:szCs w:val="18"/>
                </w:rPr>
                <w:t>04_interactivity_in_docx</w:t>
              </w:r>
            </w:ins>
            <w:del w:id="130" w:author="Pawel KAMINSKI" w:date="2024-06-17T11:20:00Z">
              <w:r w:rsidRPr="00974C19" w:rsidDel="004F1453">
                <w:rPr>
                  <w:rFonts w:ascii="Calibri" w:eastAsia="Times New Roman" w:hAnsi="Calibri" w:cs="Calibri"/>
                  <w:sz w:val="18"/>
                  <w:szCs w:val="18"/>
                </w:rPr>
                <w:delText>03</w:delText>
              </w:r>
            </w:del>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0C6B70">
        <w:trPr>
          <w:trHeight w:val="300"/>
        </w:trPr>
        <w:tc>
          <w:tcPr>
            <w:tcW w:w="1890" w:type="dxa"/>
            <w:shd w:val="clear" w:color="auto" w:fill="auto"/>
            <w:vAlign w:val="center"/>
          </w:tcPr>
          <w:p w14:paraId="7C486F1F" w14:textId="4207E65D"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01DBEA88" w14:textId="4C51DEB8"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31" w:author="Pawel KAMINSKI" w:date="2024-06-17T11:20:00Z">
              <w:r w:rsidR="004F1453" w:rsidRPr="004F1453">
                <w:rPr>
                  <w:rFonts w:ascii="Calibri" w:eastAsia="Times New Roman" w:hAnsi="Calibri" w:cs="Calibri"/>
                  <w:sz w:val="18"/>
                  <w:szCs w:val="18"/>
                </w:rPr>
                <w:t>04_interactivity_in_docx</w:t>
              </w:r>
            </w:ins>
            <w:del w:id="132" w:author="Pawel KAMINSKI" w:date="2024-06-17T11:20:00Z">
              <w:r w:rsidRPr="00974C19" w:rsidDel="004F1453">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DA547C" w:rsidRPr="00744324" w14:paraId="11F66CF6" w14:textId="77777777" w:rsidTr="000C6B70">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0C6B70">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lastRenderedPageBreak/>
        <w:t>Our</w:t>
      </w:r>
      <w:r w:rsidR="001C7708">
        <w:t xml:space="preserve"> platform for digital publishing gives you great flexibility regarding the elements you can embed in your book. </w:t>
      </w:r>
      <w:r w:rsidR="00954E63">
        <w:t xml:space="preserve">Nearly every object that can be </w:t>
      </w:r>
      <w:r w:rsidR="00835EB9">
        <w:t>embedded as a `&lt;</w:t>
      </w:r>
      <w:proofErr w:type="spellStart"/>
      <w:r w:rsidR="00835EB9">
        <w:t>iframe</w:t>
      </w:r>
      <w:proofErr w:type="spellEnd"/>
      <w:r w:rsidR="00835EB9">
        <w:t xml:space="preserv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proofErr w:type="spellStart"/>
      <w:r w:rsidR="00FC29F4">
        <w:t>Jupyter</w:t>
      </w:r>
      <w:proofErr w:type="spellEnd"/>
      <w:r w:rsidR="00FC29F4">
        <w:t xml:space="preserve"> </w:t>
      </w:r>
      <w:r w:rsidR="0056444A">
        <w:t>Notebook</w:t>
      </w:r>
    </w:p>
    <w:p w14:paraId="061A7475" w14:textId="7E442036" w:rsidR="003523F9" w:rsidRDefault="00C0781E" w:rsidP="00BB2758">
      <w:pPr>
        <w:pStyle w:val="Heading3"/>
      </w:pPr>
      <w:proofErr w:type="spellStart"/>
      <w:r>
        <w:t>Jupyter</w:t>
      </w:r>
      <w:proofErr w:type="spellEnd"/>
      <w:r>
        <w:t xml:space="preserve"> W</w:t>
      </w:r>
      <w:r w:rsidR="003523F9">
        <w:t>idget</w:t>
      </w:r>
      <w:r>
        <w:t>s</w:t>
      </w:r>
    </w:p>
    <w:p w14:paraId="3C23E4E8" w14:textId="6869B584" w:rsidR="003805F7" w:rsidRPr="003805F7" w:rsidRDefault="003805F7" w:rsidP="00FA7C1A">
      <w:pPr>
        <w:pStyle w:val="BodyText"/>
        <w:jc w:val="both"/>
      </w:pPr>
      <w:r>
        <w:t xml:space="preserve">There is a subset of </w:t>
      </w:r>
      <w:proofErr w:type="spellStart"/>
      <w:r>
        <w:t>Jupyter</w:t>
      </w:r>
      <w:proofErr w:type="spellEnd"/>
      <w:r>
        <w:t xml:space="preserve"> interactive visualizations </w:t>
      </w:r>
      <w:r w:rsidR="00B106C4">
        <w:t xml:space="preserve">called </w:t>
      </w:r>
      <w:hyperlink r:id="rId34" w:history="1">
        <w:proofErr w:type="spellStart"/>
        <w:r w:rsidR="00B106C4" w:rsidRPr="00E1605F">
          <w:rPr>
            <w:rStyle w:val="Hyperlink"/>
          </w:rPr>
          <w:t>jupyter</w:t>
        </w:r>
        <w:proofErr w:type="spellEnd"/>
        <w:r w:rsidR="00B106C4" w:rsidRPr="00E1605F">
          <w:rPr>
            <w:rStyle w:val="Hyperlink"/>
          </w:rPr>
          <w:t>-widgets</w:t>
        </w:r>
      </w:hyperlink>
      <w:r w:rsidR="00B106C4">
        <w:t xml:space="preserve"> </w:t>
      </w:r>
      <w:r>
        <w:t xml:space="preserve">that do not need a server to </w:t>
      </w:r>
      <w:r w:rsidR="00B106C4">
        <w:t>add interactivity to your book called.</w:t>
      </w:r>
    </w:p>
    <w:p w14:paraId="6F2926BE" w14:textId="0621075B" w:rsidR="00622579" w:rsidRPr="00FC5B28" w:rsidRDefault="00A4632F" w:rsidP="00594D58">
      <w:pPr>
        <w:pStyle w:val="BodyText"/>
      </w:pPr>
      <w:r w:rsidRPr="00262B29">
        <w:rPr>
          <w:b/>
          <w:bCs/>
        </w:rPr>
        <w:t>Step1:</w:t>
      </w:r>
      <w:r w:rsidR="00FC5B28" w:rsidRPr="00C320E5">
        <w:t xml:space="preserve"> </w:t>
      </w:r>
      <w:r w:rsidR="00826B4E">
        <w:t xml:space="preserve">Copy the html object (in </w:t>
      </w:r>
      <w:proofErr w:type="spellStart"/>
      <w:r w:rsidR="00826B4E">
        <w:t>Jupyter</w:t>
      </w:r>
      <w:proofErr w:type="spellEnd"/>
      <w:r w:rsidR="00826B4E">
        <w:t xml:space="preserve"> notebook select </w:t>
      </w:r>
      <w:r w:rsidR="00FC5B28" w:rsidRPr="00C320E5">
        <w:t>“</w:t>
      </w:r>
      <w:r w:rsidR="00FC5B28">
        <w:t>Widgets” &gt; “Embed Widgets”</w:t>
      </w:r>
      <w:r w:rsidR="00CF0334">
        <w:t xml:space="preserve"> &gt; “Copy to Clipboard”</w:t>
      </w:r>
      <w:r w:rsidR="00826B4E">
        <w:t>)</w:t>
      </w:r>
    </w:p>
    <w:p w14:paraId="200C9557" w14:textId="212BAB2F" w:rsidR="00622579" w:rsidRDefault="00622579" w:rsidP="00594D58">
      <w:pPr>
        <w:pStyle w:val="BodyText"/>
      </w:pPr>
      <w:r>
        <w:rPr>
          <w:noProof/>
        </w:rPr>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5F12D5">
        <w:trPr>
          <w:trHeight w:val="300"/>
        </w:trPr>
        <w:tc>
          <w:tcPr>
            <w:tcW w:w="1890" w:type="dxa"/>
            <w:shd w:val="clear" w:color="auto" w:fill="auto"/>
            <w:vAlign w:val="center"/>
          </w:tcPr>
          <w:p w14:paraId="222CD7B6" w14:textId="77777777" w:rsidR="00C933DD" w:rsidRPr="00744324" w:rsidRDefault="00C933DD"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D5C32A4" w14:textId="2962B71A" w:rsidR="00C933DD" w:rsidRPr="00974C19" w:rsidRDefault="00C933DD"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33" w:author="Pawel KAMINSKI" w:date="2024-06-17T11:21:00Z">
              <w:r w:rsidR="00C7156E" w:rsidRPr="00C7156E">
                <w:rPr>
                  <w:rFonts w:ascii="Calibri" w:eastAsia="Times New Roman" w:hAnsi="Calibri" w:cs="Calibri"/>
                  <w:sz w:val="18"/>
                  <w:szCs w:val="18"/>
                </w:rPr>
                <w:t>04_interactivity_in_docx</w:t>
              </w:r>
            </w:ins>
            <w:del w:id="134" w:author="Pawel KAMINSKI" w:date="2024-06-17T11:21:00Z">
              <w:r w:rsidRPr="00974C19" w:rsidDel="00C7156E">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bl>
    <w:p w14:paraId="62285250" w14:textId="780EF484" w:rsidR="00C933DD" w:rsidRDefault="00480904" w:rsidP="00594D58">
      <w:pPr>
        <w:pStyle w:val="BodyText"/>
      </w:pPr>
      <w:r w:rsidRPr="00262B29">
        <w:rPr>
          <w:b/>
          <w:bCs/>
        </w:rPr>
        <w:t>Step 2:</w:t>
      </w:r>
      <w:r>
        <w:t xml:space="preserve"> </w:t>
      </w:r>
      <w:r w:rsidR="00262B29">
        <w:t xml:space="preserve">paste the copied data into </w:t>
      </w:r>
      <w:r w:rsidR="00A7217A">
        <w:t>`</w:t>
      </w:r>
      <w:r w:rsidR="00262B29">
        <w:t>.html</w:t>
      </w:r>
      <w:r w:rsidR="00A7217A">
        <w:t>`</w:t>
      </w:r>
      <w:r w:rsidR="00262B29">
        <w:t xml:space="preserve"> file</w:t>
      </w:r>
    </w:p>
    <w:p w14:paraId="12700B6F" w14:textId="3B564D11" w:rsidR="00C933DD" w:rsidRDefault="00C737FA" w:rsidP="00594D58">
      <w:pPr>
        <w:pStyle w:val="BodyText"/>
      </w:pPr>
      <w:r w:rsidRPr="00C737FA">
        <w:rPr>
          <w:b/>
          <w:bCs/>
        </w:rPr>
        <w:t>Step 3:</w:t>
      </w:r>
      <w:r>
        <w:t xml:space="preserve"> </w:t>
      </w:r>
      <w:r w:rsidR="00857DF4" w:rsidRPr="00857DF4">
        <w:t xml:space="preserve">point to .html file in your </w:t>
      </w:r>
      <w:r w:rsidR="00A7217A">
        <w:t>`</w:t>
      </w:r>
      <w:r w:rsidR="00857DF4" w:rsidRPr="00857DF4">
        <w:t>.docx</w:t>
      </w:r>
      <w:r w:rsidR="00A7217A">
        <w:t>`</w:t>
      </w:r>
      <w:r w:rsidR="00857DF4" w:rsidRPr="00857DF4">
        <w:t xml:space="preserve"> file</w:t>
      </w:r>
    </w:p>
    <w:p w14:paraId="2977ED8D" w14:textId="0F60ACDE" w:rsidR="00723780" w:rsidRDefault="00723780" w:rsidP="00723780">
      <w:pPr>
        <w:pStyle w:val="NormalWeb"/>
      </w:pPr>
      <w:r>
        <w:rPr>
          <w:noProof/>
        </w:rPr>
        <w:lastRenderedPageBreak/>
        <w:drawing>
          <wp:inline distT="0" distB="0" distL="0" distR="0" wp14:anchorId="176C1BEC" wp14:editId="76F77C18">
            <wp:extent cx="5943600" cy="633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3309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FA0EBB" w:rsidRPr="00744324" w14:paraId="19EF836C" w14:textId="77777777" w:rsidTr="005F12D5">
        <w:trPr>
          <w:trHeight w:val="300"/>
        </w:trPr>
        <w:tc>
          <w:tcPr>
            <w:tcW w:w="1890" w:type="dxa"/>
            <w:shd w:val="clear" w:color="auto" w:fill="auto"/>
            <w:vAlign w:val="center"/>
            <w:hideMark/>
          </w:tcPr>
          <w:p w14:paraId="4A78F86D" w14:textId="77777777" w:rsidR="00FA0EBB" w:rsidRPr="00744324" w:rsidRDefault="00FA0EBB"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DDF4890" w14:textId="3ADE854F" w:rsidR="00FA0EBB" w:rsidRPr="00744324" w:rsidRDefault="00FA0EBB"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35" w:author="Pawel KAMINSKI" w:date="2024-06-17T11:21:00Z">
              <w:r w:rsidR="00CD23ED" w:rsidRPr="00CD23ED">
                <w:rPr>
                  <w:rFonts w:ascii="Calibri" w:eastAsia="Times New Roman" w:hAnsi="Calibri" w:cs="Calibri"/>
                  <w:sz w:val="18"/>
                  <w:szCs w:val="18"/>
                </w:rPr>
                <w:t>04_interactivity_in_docx</w:t>
              </w:r>
            </w:ins>
            <w:del w:id="136" w:author="Pawel KAMINSKI" w:date="2024-06-17T11:21:00Z">
              <w:r w:rsidRPr="00974C19" w:rsidDel="00CD23ED">
                <w:rPr>
                  <w:rFonts w:ascii="Calibri" w:eastAsia="Times New Roman" w:hAnsi="Calibri" w:cs="Calibri"/>
                  <w:sz w:val="18"/>
                  <w:szCs w:val="18"/>
                </w:rPr>
                <w:delText>03</w:delText>
              </w:r>
            </w:del>
            <w:r w:rsidRPr="00974C19">
              <w:rPr>
                <w:rFonts w:ascii="Calibri" w:eastAsia="Times New Roman" w:hAnsi="Calibri" w:cs="Calibri"/>
                <w:sz w:val="18"/>
                <w:szCs w:val="18"/>
              </w:rPr>
              <w:t>/</w:t>
            </w:r>
            <w:r w:rsidR="00032FA6" w:rsidRPr="00032FA6">
              <w:rPr>
                <w:rFonts w:ascii="Calibri" w:eastAsia="Times New Roman" w:hAnsi="Calibri" w:cs="Calibri"/>
                <w:sz w:val="18"/>
                <w:szCs w:val="18"/>
              </w:rPr>
              <w:t>jupyter_widget_split_map_metadata_tbl.png</w:t>
            </w:r>
          </w:p>
        </w:tc>
      </w:tr>
      <w:tr w:rsidR="00D00DF9" w:rsidRPr="00744324" w14:paraId="121CFB29" w14:textId="77777777" w:rsidTr="005F12D5">
        <w:trPr>
          <w:trHeight w:val="300"/>
        </w:trPr>
        <w:tc>
          <w:tcPr>
            <w:tcW w:w="1890" w:type="dxa"/>
            <w:shd w:val="clear" w:color="auto" w:fill="auto"/>
            <w:vAlign w:val="center"/>
          </w:tcPr>
          <w:p w14:paraId="0F7CEFE0" w14:textId="135894F3" w:rsidR="00D00DF9" w:rsidRPr="00744324" w:rsidRDefault="00D00DF9" w:rsidP="00D00DF9">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Paper</w:t>
            </w:r>
            <w:r w:rsidRPr="00744324">
              <w:rPr>
                <w:rFonts w:ascii="Calibri" w:eastAsia="Times New Roman" w:hAnsi="Calibri" w:cs="Calibri"/>
                <w:sz w:val="18"/>
                <w:szCs w:val="18"/>
              </w:rPr>
              <w:t xml:space="preserve"> source</w:t>
            </w:r>
            <w:r w:rsidRPr="00744324">
              <w:rPr>
                <w:rFonts w:ascii="Calibri" w:eastAsia="Times New Roman" w:hAnsi="Calibri" w:cs="Calibri"/>
                <w:b/>
                <w:bCs/>
                <w:sz w:val="18"/>
                <w:szCs w:val="18"/>
              </w:rPr>
              <w:t> </w:t>
            </w:r>
          </w:p>
        </w:tc>
        <w:tc>
          <w:tcPr>
            <w:tcW w:w="7455" w:type="dxa"/>
            <w:shd w:val="clear" w:color="auto" w:fill="auto"/>
            <w:vAlign w:val="center"/>
          </w:tcPr>
          <w:p w14:paraId="470B287C" w14:textId="2D7B299B" w:rsidR="00D00DF9" w:rsidRPr="00974C19" w:rsidRDefault="00D00DF9" w:rsidP="00D00DF9">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37" w:author="Pawel KAMINSKI" w:date="2024-06-17T11:21:00Z">
              <w:r w:rsidR="00CD23ED" w:rsidRPr="00CD23ED">
                <w:rPr>
                  <w:rFonts w:ascii="Calibri" w:eastAsia="Times New Roman" w:hAnsi="Calibri" w:cs="Calibri"/>
                  <w:sz w:val="18"/>
                  <w:szCs w:val="18"/>
                </w:rPr>
                <w:t>04_interactivity_in_docx</w:t>
              </w:r>
            </w:ins>
            <w:del w:id="138" w:author="Pawel KAMINSKI" w:date="2024-06-17T11:21:00Z">
              <w:r w:rsidRPr="00974C19" w:rsidDel="00CD23ED">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w:t>
            </w:r>
            <w:r>
              <w:rPr>
                <w:rFonts w:ascii="Calibri" w:eastAsia="Times New Roman" w:hAnsi="Calibri" w:cs="Calibri"/>
                <w:sz w:val="18"/>
                <w:szCs w:val="18"/>
              </w:rPr>
              <w:t>_metadata_tbl</w:t>
            </w:r>
            <w:r w:rsidRPr="00972EA8">
              <w:rPr>
                <w:rFonts w:ascii="Calibri" w:eastAsia="Times New Roman" w:hAnsi="Calibri" w:cs="Calibri"/>
                <w:sz w:val="18"/>
                <w:szCs w:val="18"/>
              </w:rPr>
              <w:t>.</w:t>
            </w:r>
            <w:r>
              <w:rPr>
                <w:rFonts w:ascii="Calibri" w:eastAsia="Times New Roman" w:hAnsi="Calibri" w:cs="Calibri"/>
                <w:sz w:val="18"/>
                <w:szCs w:val="18"/>
              </w:rPr>
              <w:t>png</w:t>
            </w:r>
          </w:p>
        </w:tc>
      </w:tr>
    </w:tbl>
    <w:p w14:paraId="721A8347" w14:textId="77777777" w:rsidR="00FA0EBB" w:rsidRDefault="00FA0EBB" w:rsidP="00594D58">
      <w:pPr>
        <w:pStyle w:val="BodyText"/>
      </w:pPr>
    </w:p>
    <w:p w14:paraId="086A0F58" w14:textId="5C78A4C2" w:rsidR="00C737FA" w:rsidRDefault="007539CE" w:rsidP="00594D58">
      <w:pPr>
        <w:pStyle w:val="BodyText"/>
        <w:rPr>
          <w:b/>
          <w:bCs/>
        </w:rPr>
      </w:pPr>
      <w:r w:rsidRPr="007539CE">
        <w:rPr>
          <w:b/>
          <w:bCs/>
        </w:rPr>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5F12D5">
        <w:trPr>
          <w:trHeight w:val="300"/>
        </w:trPr>
        <w:tc>
          <w:tcPr>
            <w:tcW w:w="1890" w:type="dxa"/>
            <w:shd w:val="clear" w:color="auto" w:fill="auto"/>
            <w:vAlign w:val="center"/>
            <w:hideMark/>
          </w:tcPr>
          <w:p w14:paraId="7F66BFFB" w14:textId="77777777" w:rsidR="00972EA8" w:rsidRPr="00744324" w:rsidRDefault="00972EA8"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6946ACD8" w:rsidR="00972EA8" w:rsidRPr="00744324"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39" w:author="Pawel KAMINSKI" w:date="2024-06-17T11:21:00Z">
              <w:r w:rsidR="002C6AEE" w:rsidRPr="002C6AEE">
                <w:rPr>
                  <w:rFonts w:ascii="Calibri" w:eastAsia="Times New Roman" w:hAnsi="Calibri" w:cs="Calibri"/>
                  <w:sz w:val="18"/>
                  <w:szCs w:val="18"/>
                </w:rPr>
                <w:t>04_interactivity_in_docx</w:t>
              </w:r>
            </w:ins>
            <w:del w:id="140" w:author="Pawel KAMINSKI" w:date="2024-06-17T11:21:00Z">
              <w:r w:rsidRPr="00974C19" w:rsidDel="002C6AEE">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5F12D5">
        <w:trPr>
          <w:trHeight w:val="300"/>
        </w:trPr>
        <w:tc>
          <w:tcPr>
            <w:tcW w:w="1890" w:type="dxa"/>
            <w:shd w:val="clear" w:color="auto" w:fill="auto"/>
            <w:vAlign w:val="center"/>
          </w:tcPr>
          <w:p w14:paraId="144B2244" w14:textId="77777777" w:rsidR="00972EA8" w:rsidRPr="00744324"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16E363D" w14:textId="73700867" w:rsidR="00972EA8" w:rsidRPr="00974C19"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41" w:author="Pawel KAMINSKI" w:date="2024-06-17T11:21:00Z">
              <w:r w:rsidR="002C6AEE" w:rsidRPr="002C6AEE">
                <w:rPr>
                  <w:rFonts w:ascii="Calibri" w:eastAsia="Times New Roman" w:hAnsi="Calibri" w:cs="Calibri"/>
                  <w:sz w:val="18"/>
                  <w:szCs w:val="18"/>
                </w:rPr>
                <w:t>04_interactivity_in_docx</w:t>
              </w:r>
            </w:ins>
            <w:del w:id="142" w:author="Pawel KAMINSKI" w:date="2024-06-17T11:21:00Z">
              <w:r w:rsidRPr="00974C19" w:rsidDel="002C6AEE">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F10690" w:rsidRPr="00974C19" w14:paraId="77936981" w14:textId="77777777" w:rsidTr="005F12D5">
        <w:trPr>
          <w:trHeight w:val="300"/>
        </w:trPr>
        <w:tc>
          <w:tcPr>
            <w:tcW w:w="1890" w:type="dxa"/>
            <w:shd w:val="clear" w:color="auto" w:fill="auto"/>
            <w:vAlign w:val="center"/>
          </w:tcPr>
          <w:p w14:paraId="623A1235" w14:textId="5B6C5984" w:rsidR="00F10690" w:rsidRDefault="00F10690"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5F12D5">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5F12D5">
        <w:trPr>
          <w:trHeight w:val="300"/>
        </w:trPr>
        <w:tc>
          <w:tcPr>
            <w:tcW w:w="1890" w:type="dxa"/>
            <w:shd w:val="clear" w:color="auto" w:fill="auto"/>
            <w:vAlign w:val="center"/>
          </w:tcPr>
          <w:p w14:paraId="1A757C95" w14:textId="77777777" w:rsidR="00972EA8"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95A3277" w14:textId="77777777" w:rsidR="00B555EF" w:rsidRDefault="00B555EF" w:rsidP="00594D58">
      <w:pPr>
        <w:pStyle w:val="BodyText"/>
      </w:pPr>
    </w:p>
    <w:p w14:paraId="7D66762D" w14:textId="2B6A9791" w:rsidR="00B555EF" w:rsidRDefault="00B555EF" w:rsidP="00BB2758">
      <w:pPr>
        <w:pStyle w:val="Heading3"/>
      </w:pPr>
      <w:proofErr w:type="spellStart"/>
      <w:r>
        <w:t>Jupyter</w:t>
      </w:r>
      <w:proofErr w:type="spellEnd"/>
      <w:r>
        <w:t xml:space="preserve"> </w:t>
      </w:r>
      <w:r w:rsidR="0056444A">
        <w:t xml:space="preserve">Notebooks As </w:t>
      </w:r>
      <w:r w:rsidR="00D87704">
        <w:t>.html</w:t>
      </w:r>
    </w:p>
    <w:p w14:paraId="4169F1E2" w14:textId="7D0824FD" w:rsidR="00A111D3" w:rsidRDefault="00DA2CB7" w:rsidP="00FA7C1A">
      <w:pPr>
        <w:pStyle w:val="BodyText"/>
        <w:jc w:val="both"/>
      </w:pPr>
      <w:r>
        <w:t xml:space="preserve">You can also include </w:t>
      </w:r>
      <w:r w:rsidR="00F112FE">
        <w:t>the</w:t>
      </w:r>
      <w:r>
        <w:t xml:space="preserve"> whole `.</w:t>
      </w:r>
      <w:proofErr w:type="spellStart"/>
      <w:r>
        <w:t>ipynb</w:t>
      </w:r>
      <w:proofErr w:type="spellEnd"/>
      <w:r>
        <w:t>` notebook</w:t>
      </w:r>
      <w:r w:rsidR="00F112FE">
        <w:t xml:space="preserve"> inside an `.docx` file. To do that, </w:t>
      </w:r>
      <w:r w:rsidR="00B10B05">
        <w:t xml:space="preserve">just export </w:t>
      </w:r>
      <w:r w:rsidR="042D183B">
        <w:t>the contents</w:t>
      </w:r>
      <w:r w:rsidR="00B10B05">
        <w:t xml:space="preserve"> of your `.</w:t>
      </w:r>
      <w:proofErr w:type="spellStart"/>
      <w:r w:rsidR="00B10B05">
        <w:t>ipynb</w:t>
      </w:r>
      <w:proofErr w:type="spellEnd"/>
      <w:r w:rsidR="00B10B05">
        <w:t>`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w:t>
      </w:r>
      <w:proofErr w:type="spellStart"/>
      <w:r>
        <w:t>Jupyter</w:t>
      </w:r>
      <w:proofErr w:type="spellEnd"/>
      <w:r>
        <w:t xml:space="preserve">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w:t>
      </w:r>
      <w:proofErr w:type="spellStart"/>
      <w:r>
        <w:t>Jupyter</w:t>
      </w:r>
      <w:proofErr w:type="spellEnd"/>
      <w:r>
        <w:t xml:space="preserve">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3AA30723" w:rsidR="00F37E3F" w:rsidRDefault="007275B5" w:rsidP="00594D58">
      <w:pPr>
        <w:pStyle w:val="BodyText"/>
      </w:pPr>
      <w:r>
        <w:rPr>
          <w:noProof/>
        </w:rPr>
        <w:lastRenderedPageBreak/>
        <w:drawing>
          <wp:inline distT="0" distB="0" distL="0" distR="0" wp14:anchorId="4A20DD63" wp14:editId="5AB698AF">
            <wp:extent cx="5941060" cy="814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060" cy="81407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B27C04">
        <w:trPr>
          <w:trHeight w:val="300"/>
        </w:trPr>
        <w:tc>
          <w:tcPr>
            <w:tcW w:w="1890" w:type="dxa"/>
            <w:shd w:val="clear" w:color="auto" w:fill="auto"/>
            <w:vAlign w:val="center"/>
            <w:hideMark/>
          </w:tcPr>
          <w:p w14:paraId="5F4BC4EA" w14:textId="77777777" w:rsidR="007275B5" w:rsidRPr="00744324" w:rsidRDefault="007275B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2ED0D4BA" w:rsidR="007275B5" w:rsidRPr="00744324"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43" w:author="Pawel KAMINSKI" w:date="2024-06-17T11:21:00Z">
              <w:r w:rsidR="00DD5430" w:rsidRPr="00DD5430">
                <w:rPr>
                  <w:rFonts w:ascii="Calibri" w:eastAsia="Times New Roman" w:hAnsi="Calibri" w:cs="Calibri"/>
                  <w:sz w:val="18"/>
                  <w:szCs w:val="18"/>
                </w:rPr>
                <w:t>04_interactivity_in_docx</w:t>
              </w:r>
            </w:ins>
            <w:del w:id="144" w:author="Pawel KAMINSKI" w:date="2024-06-17T11:21:00Z">
              <w:r w:rsidRPr="00974C19" w:rsidDel="00DD5430">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B27C04">
        <w:trPr>
          <w:trHeight w:val="300"/>
        </w:trPr>
        <w:tc>
          <w:tcPr>
            <w:tcW w:w="1890" w:type="dxa"/>
            <w:shd w:val="clear" w:color="auto" w:fill="auto"/>
            <w:vAlign w:val="center"/>
          </w:tcPr>
          <w:p w14:paraId="5A3F6A17" w14:textId="77777777" w:rsidR="007275B5" w:rsidRPr="00744324" w:rsidRDefault="007275B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DD5ECFD" w14:textId="5A20AD62" w:rsidR="007275B5" w:rsidRPr="00974C19"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45" w:author="Pawel KAMINSKI" w:date="2024-06-17T11:21:00Z">
              <w:r w:rsidR="00DD5430" w:rsidRPr="00DD5430">
                <w:rPr>
                  <w:rFonts w:ascii="Calibri" w:eastAsia="Times New Roman" w:hAnsi="Calibri" w:cs="Calibri"/>
                  <w:sz w:val="18"/>
                  <w:szCs w:val="18"/>
                </w:rPr>
                <w:t>04_interactivity_in_docx</w:t>
              </w:r>
            </w:ins>
            <w:del w:id="146" w:author="Pawel KAMINSKI" w:date="2024-06-17T11:21:00Z">
              <w:r w:rsidRPr="00974C19" w:rsidDel="00DD5430">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bl>
    <w:p w14:paraId="25E6D555" w14:textId="77777777" w:rsidR="00B8186E" w:rsidRDefault="00B8186E" w:rsidP="00594D58">
      <w:pPr>
        <w:pStyle w:val="BodyText"/>
      </w:pPr>
    </w:p>
    <w:p w14:paraId="4999EAB9" w14:textId="4ABC63A1" w:rsidR="00B8186E" w:rsidRDefault="00B8186E" w:rsidP="00B8186E">
      <w:pPr>
        <w:pStyle w:val="Caption"/>
      </w:pPr>
      <w:r>
        <w:t xml:space="preserve">Figure </w:t>
      </w:r>
      <w:r>
        <w:fldChar w:fldCharType="begin"/>
      </w:r>
      <w:r>
        <w:instrText>SEQ Figure \* ARABIC</w:instrText>
      </w:r>
      <w:r>
        <w:fldChar w:fldCharType="separate"/>
      </w:r>
      <w:ins w:id="147" w:author="Pawel KAMINSKI" w:date="2024-06-06T10:39:00Z">
        <w:r w:rsidR="004B0BD9">
          <w:rPr>
            <w:noProof/>
          </w:rPr>
          <w:t>7</w:t>
        </w:r>
      </w:ins>
      <w:del w:id="148" w:author="Pawel KAMINSKI" w:date="2024-06-06T10:09:00Z">
        <w:r w:rsidDel="00B4693B">
          <w:rPr>
            <w:noProof/>
          </w:rPr>
          <w:delText>8</w:delText>
        </w:r>
      </w:del>
      <w:r>
        <w:fldChar w:fldCharType="end"/>
      </w:r>
      <w:ins w:id="149" w:author="Pawel KAMINSKI" w:date="2024-06-06T10:09:00Z">
        <w:r w:rsidR="00B4693B">
          <w:t>:</w:t>
        </w:r>
      </w:ins>
      <w:del w:id="150" w:author="Pawel KAMINSKI" w:date="2024-06-06T10:09:00Z">
        <w:r w:rsidDel="00B4693B">
          <w:delText>.</w:delText>
        </w:r>
      </w:del>
      <w:r>
        <w:t xml:space="preserve"> Monthly distribution of passengers (1949-1960)</w:t>
      </w:r>
      <w:ins w:id="151" w:author="Pawel KAMINSKI" w:date="2024-06-06T10:09:00Z">
        <w:r w:rsidR="00B4693B">
          <w:t>.</w:t>
        </w:r>
      </w:ins>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824E5" w:rsidRPr="00744324" w14:paraId="690D4F34" w14:textId="77777777" w:rsidTr="00B27C04">
        <w:trPr>
          <w:trHeight w:val="300"/>
        </w:trPr>
        <w:tc>
          <w:tcPr>
            <w:tcW w:w="1890" w:type="dxa"/>
            <w:shd w:val="clear" w:color="auto" w:fill="auto"/>
            <w:vAlign w:val="center"/>
            <w:hideMark/>
          </w:tcPr>
          <w:p w14:paraId="1E0ECDA1" w14:textId="77777777" w:rsidR="001824E5" w:rsidRPr="00744324" w:rsidRDefault="001824E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8F34E3D" w14:textId="4E0A9C80" w:rsidR="001824E5" w:rsidRPr="00744324"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52" w:author="Pawel KAMINSKI" w:date="2024-06-17T11:21:00Z">
              <w:r w:rsidR="00A1547D" w:rsidRPr="00A1547D">
                <w:rPr>
                  <w:rFonts w:ascii="Calibri" w:eastAsia="Times New Roman" w:hAnsi="Calibri" w:cs="Calibri"/>
                  <w:sz w:val="18"/>
                  <w:szCs w:val="18"/>
                </w:rPr>
                <w:t>04_interactivity_in_docx</w:t>
              </w:r>
            </w:ins>
            <w:del w:id="153" w:author="Pawel KAMINSKI" w:date="2024-06-17T11:21:00Z">
              <w:r w:rsidRPr="00974C19" w:rsidDel="00A1547D">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B27C04">
        <w:trPr>
          <w:trHeight w:val="300"/>
        </w:trPr>
        <w:tc>
          <w:tcPr>
            <w:tcW w:w="1890" w:type="dxa"/>
            <w:shd w:val="clear" w:color="auto" w:fill="auto"/>
            <w:vAlign w:val="center"/>
          </w:tcPr>
          <w:p w14:paraId="3EA45DF3" w14:textId="77777777" w:rsidR="001824E5" w:rsidRPr="00744324" w:rsidRDefault="001824E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2B507DF" w14:textId="19D16173" w:rsidR="001824E5" w:rsidRPr="00974C19"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54" w:author="Pawel KAMINSKI" w:date="2024-06-17T11:21:00Z">
              <w:r w:rsidR="00A1547D" w:rsidRPr="00A1547D">
                <w:rPr>
                  <w:rFonts w:ascii="Calibri" w:eastAsia="Times New Roman" w:hAnsi="Calibri" w:cs="Calibri"/>
                  <w:sz w:val="18"/>
                  <w:szCs w:val="18"/>
                </w:rPr>
                <w:t>04_interactivity_in_docx</w:t>
              </w:r>
            </w:ins>
            <w:del w:id="155" w:author="Pawel KAMINSKI" w:date="2024-06-17T11:21:00Z">
              <w:r w:rsidRPr="00974C19" w:rsidDel="00A1547D">
                <w:rPr>
                  <w:rFonts w:ascii="Calibri" w:eastAsia="Times New Roman" w:hAnsi="Calibri" w:cs="Calibri"/>
                  <w:sz w:val="18"/>
                  <w:szCs w:val="18"/>
                </w:rPr>
                <w:delText>03</w:delText>
              </w:r>
            </w:del>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B27C04">
        <w:trPr>
          <w:trHeight w:val="300"/>
        </w:trPr>
        <w:tc>
          <w:tcPr>
            <w:tcW w:w="1890" w:type="dxa"/>
            <w:shd w:val="clear" w:color="auto" w:fill="auto"/>
            <w:vAlign w:val="center"/>
          </w:tcPr>
          <w:p w14:paraId="4563F1E7" w14:textId="5C126ECE" w:rsidR="00E24AA1" w:rsidRDefault="00E24AA1"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2643FC5E" w14:textId="15DB6739" w:rsidR="00E24AA1" w:rsidRPr="00974C19" w:rsidRDefault="002C6AEE" w:rsidP="00B27C04">
            <w:pPr>
              <w:spacing w:after="0"/>
              <w:textAlignment w:val="baseline"/>
              <w:rPr>
                <w:rFonts w:ascii="Calibri" w:eastAsia="Times New Roman" w:hAnsi="Calibri" w:cs="Calibri"/>
                <w:sz w:val="18"/>
                <w:szCs w:val="18"/>
              </w:rPr>
            </w:pPr>
            <w:hyperlink r:id="rId39" w:history="1">
              <w:r w:rsidR="00EC4281" w:rsidRPr="00C93CE3">
                <w:rPr>
                  <w:rStyle w:val="Hyperlink"/>
                  <w:rFonts w:ascii="Calibri" w:eastAsia="Times New Roman" w:hAnsi="Calibri" w:cs="Calibri"/>
                  <w:sz w:val="18"/>
                  <w:szCs w:val="18"/>
                </w:rPr>
                <w:t>https://seaborn.pydata.org/examples/timeseries_facets.html</w:t>
              </w:r>
            </w:hyperlink>
            <w:r w:rsidR="00EC4281">
              <w:rPr>
                <w:rFonts w:ascii="Calibri" w:eastAsia="Times New Roman" w:hAnsi="Calibri" w:cs="Calibri"/>
                <w:sz w:val="18"/>
                <w:szCs w:val="18"/>
              </w:rPr>
              <w:t xml:space="preserve"> </w:t>
            </w:r>
          </w:p>
        </w:tc>
      </w:tr>
      <w:tr w:rsidR="00EE346C" w:rsidRPr="00974C19" w14:paraId="2130325D" w14:textId="77777777" w:rsidTr="00B27C04">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B27C04">
        <w:trPr>
          <w:trHeight w:val="300"/>
        </w:trPr>
        <w:tc>
          <w:tcPr>
            <w:tcW w:w="1890" w:type="dxa"/>
            <w:shd w:val="clear" w:color="auto" w:fill="auto"/>
            <w:vAlign w:val="center"/>
            <w:hideMark/>
          </w:tcPr>
          <w:p w14:paraId="72E6FB58" w14:textId="77777777" w:rsidR="00A3641E" w:rsidRPr="00744324" w:rsidRDefault="00A3641E"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06FC8CD3" w:rsidR="00A3641E" w:rsidRPr="00744324"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56" w:author="Pawel KAMINSKI" w:date="2024-06-17T11:21:00Z">
              <w:r w:rsidR="00A1547D" w:rsidRPr="00A1547D">
                <w:rPr>
                  <w:rFonts w:ascii="Calibri" w:eastAsia="Times New Roman" w:hAnsi="Calibri" w:cs="Calibri"/>
                  <w:sz w:val="18"/>
                  <w:szCs w:val="18"/>
                </w:rPr>
                <w:t>04_interactivity_in_docx</w:t>
              </w:r>
            </w:ins>
            <w:del w:id="157" w:author="Pawel KAMINSKI" w:date="2024-06-17T11:21:00Z">
              <w:r w:rsidRPr="00974C19" w:rsidDel="00A1547D">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B27C04">
        <w:trPr>
          <w:trHeight w:val="300"/>
        </w:trPr>
        <w:tc>
          <w:tcPr>
            <w:tcW w:w="1890" w:type="dxa"/>
            <w:shd w:val="clear" w:color="auto" w:fill="auto"/>
            <w:vAlign w:val="center"/>
          </w:tcPr>
          <w:p w14:paraId="329508C7" w14:textId="77777777" w:rsidR="00A3641E" w:rsidRPr="00744324"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A7E99FB" w14:textId="3B97BE24" w:rsidR="00A3641E" w:rsidRPr="00974C19"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ins w:id="158" w:author="Pawel KAMINSKI" w:date="2024-06-17T11:21:00Z">
              <w:r w:rsidR="00A1547D" w:rsidRPr="00A1547D">
                <w:rPr>
                  <w:rFonts w:ascii="Calibri" w:eastAsia="Times New Roman" w:hAnsi="Calibri" w:cs="Calibri"/>
                  <w:sz w:val="18"/>
                  <w:szCs w:val="18"/>
                </w:rPr>
                <w:t>04_interactivity_in_docx</w:t>
              </w:r>
            </w:ins>
            <w:del w:id="159" w:author="Pawel KAMINSKI" w:date="2024-06-17T11:21:00Z">
              <w:r w:rsidRPr="00974C19" w:rsidDel="00A1547D">
                <w:rPr>
                  <w:rFonts w:ascii="Calibri" w:eastAsia="Times New Roman" w:hAnsi="Calibri" w:cs="Calibri"/>
                  <w:sz w:val="18"/>
                  <w:szCs w:val="18"/>
                </w:rPr>
                <w:delText>03</w:delText>
              </w:r>
            </w:del>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B27C04">
        <w:trPr>
          <w:trHeight w:val="300"/>
        </w:trPr>
        <w:tc>
          <w:tcPr>
            <w:tcW w:w="1890" w:type="dxa"/>
            <w:shd w:val="clear" w:color="auto" w:fill="auto"/>
            <w:vAlign w:val="center"/>
          </w:tcPr>
          <w:p w14:paraId="5F66390A"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6FA72014" w14:textId="18876824" w:rsidR="00A3641E" w:rsidRPr="00974C19" w:rsidRDefault="002C6AEE" w:rsidP="00B27C04">
            <w:pPr>
              <w:spacing w:after="0"/>
              <w:textAlignment w:val="baseline"/>
              <w:rPr>
                <w:rFonts w:ascii="Calibri" w:eastAsia="Times New Roman" w:hAnsi="Calibri" w:cs="Calibri"/>
                <w:sz w:val="18"/>
                <w:szCs w:val="18"/>
              </w:rPr>
            </w:pPr>
            <w:hyperlink r:id="rId40" w:history="1">
              <w:r w:rsidR="00AA2668" w:rsidRPr="00C93CE3">
                <w:rPr>
                  <w:rStyle w:val="Hyperlink"/>
                  <w:rFonts w:ascii="Calibri" w:eastAsia="Times New Roman" w:hAnsi="Calibri" w:cs="Calibri"/>
                  <w:sz w:val="18"/>
                  <w:szCs w:val="18"/>
                </w:rPr>
                <w:t>https://plotly.com/python/line-and-scatter/</w:t>
              </w:r>
            </w:hyperlink>
            <w:r w:rsidR="00AA2668">
              <w:rPr>
                <w:rFonts w:ascii="Calibri" w:eastAsia="Times New Roman" w:hAnsi="Calibri" w:cs="Calibri"/>
                <w:sz w:val="18"/>
                <w:szCs w:val="18"/>
              </w:rPr>
              <w:t xml:space="preserve"> </w:t>
            </w:r>
          </w:p>
        </w:tc>
      </w:tr>
      <w:tr w:rsidR="00A3641E" w:rsidRPr="00974C19" w14:paraId="6618CBF5" w14:textId="77777777" w:rsidTr="00B27C04">
        <w:trPr>
          <w:trHeight w:val="300"/>
        </w:trPr>
        <w:tc>
          <w:tcPr>
            <w:tcW w:w="1890" w:type="dxa"/>
            <w:shd w:val="clear" w:color="auto" w:fill="auto"/>
            <w:vAlign w:val="center"/>
          </w:tcPr>
          <w:p w14:paraId="39987342"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42F3DF0" w:rsidR="00B24DCB" w:rsidRDefault="00C0781E" w:rsidP="00BB2758">
      <w:pPr>
        <w:pStyle w:val="Heading3"/>
      </w:pPr>
      <w:proofErr w:type="spellStart"/>
      <w:r>
        <w:t>J</w:t>
      </w:r>
      <w:r w:rsidR="00441BC0">
        <w:t>upy</w:t>
      </w:r>
      <w:r>
        <w:t>L</w:t>
      </w:r>
      <w:r w:rsidR="00441BC0">
        <w:t>ight</w:t>
      </w:r>
      <w:proofErr w:type="spellEnd"/>
    </w:p>
    <w:p w14:paraId="3A6AD977" w14:textId="2E83C062" w:rsidR="00C278FA" w:rsidRDefault="0075340E" w:rsidP="00FA7C1A">
      <w:pPr>
        <w:pStyle w:val="BodyText"/>
        <w:jc w:val="both"/>
      </w:pPr>
      <w:r>
        <w:t xml:space="preserve">To give your readers availability to interact with your code, one option is to use the </w:t>
      </w:r>
      <w:proofErr w:type="spellStart"/>
      <w:r w:rsidRPr="0075340E">
        <w:t>JupyterLite</w:t>
      </w:r>
      <w:proofErr w:type="spellEnd"/>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w:t>
      </w:r>
      <w:proofErr w:type="spellStart"/>
      <w:r>
        <w:t>JupyterLite</w:t>
      </w:r>
      <w:proofErr w:type="spellEnd"/>
      <w:r>
        <w:t xml:space="preserve"> is currently being developed by core </w:t>
      </w:r>
      <w:proofErr w:type="spellStart"/>
      <w:r>
        <w:t>Jupyter</w:t>
      </w:r>
      <w:proofErr w:type="spellEnd"/>
      <w:r>
        <w:t xml:space="preserve"> developers, the </w:t>
      </w:r>
      <w:proofErr w:type="spellStart"/>
      <w:r w:rsidR="008A54B9">
        <w:t>JupyterLite</w:t>
      </w:r>
      <w:proofErr w:type="spellEnd"/>
      <w:r w:rsidR="008A54B9">
        <w:t xml:space="preserve"> </w:t>
      </w:r>
      <w:r>
        <w:t>project is still unofficial.</w:t>
      </w:r>
      <w:r w:rsidR="00A05A3B">
        <w:t xml:space="preserve"> </w:t>
      </w:r>
      <w:r>
        <w:t xml:space="preserve">Not all the usual features available in </w:t>
      </w:r>
      <w:proofErr w:type="spellStart"/>
      <w:r>
        <w:t>JupyterLab</w:t>
      </w:r>
      <w:proofErr w:type="spellEnd"/>
      <w:r>
        <w:t xml:space="preserve"> and the </w:t>
      </w:r>
      <w:r w:rsidR="00A05A3B">
        <w:t>c</w:t>
      </w:r>
      <w:r>
        <w:t xml:space="preserve">lassic </w:t>
      </w:r>
      <w:proofErr w:type="spellStart"/>
      <w:r w:rsidR="00A05A3B">
        <w:t>Jupyter</w:t>
      </w:r>
      <w:proofErr w:type="spellEnd"/>
      <w:r w:rsidR="00A05A3B">
        <w:t xml:space="preserve"> </w:t>
      </w:r>
      <w:r>
        <w:t xml:space="preserve">Notebook will work with </w:t>
      </w:r>
      <w:proofErr w:type="spellStart"/>
      <w:r>
        <w:t>JupyterLite</w:t>
      </w:r>
      <w:proofErr w:type="spellEnd"/>
      <w:r>
        <w:t>, but many already do</w:t>
      </w:r>
      <w:r w:rsidR="00A05A3B">
        <w:t>.</w:t>
      </w:r>
      <w:r w:rsidR="002D14B4">
        <w:t xml:space="preserve"> There is also no guarantee that </w:t>
      </w:r>
      <w:proofErr w:type="spellStart"/>
      <w:r w:rsidR="002D14B4">
        <w:t>JupyterLite</w:t>
      </w:r>
      <w:proofErr w:type="spellEnd"/>
      <w:r w:rsidR="002D14B4">
        <w:t xml:space="preserve"> will be developed and maintained</w:t>
      </w:r>
      <w:r w:rsidR="00767D4C">
        <w:t xml:space="preserve"> in the future.</w:t>
      </w:r>
      <w:r>
        <w:br/>
        <w:t>:::</w:t>
      </w:r>
    </w:p>
    <w:p w14:paraId="4964AFA3" w14:textId="6A8C8E40" w:rsidR="00372507" w:rsidRDefault="002D14B4" w:rsidP="00FA7C1A">
      <w:pPr>
        <w:pStyle w:val="BodyText"/>
        <w:jc w:val="both"/>
      </w:pPr>
      <w:r>
        <w:t>To include</w:t>
      </w:r>
      <w:r w:rsidR="00767D4C">
        <w:t xml:space="preserve"> </w:t>
      </w:r>
      <w:r w:rsidR="0026548D">
        <w:t>a</w:t>
      </w:r>
      <w:r w:rsidR="0026548D" w:rsidRPr="0026548D">
        <w:t xml:space="preserve"> </w:t>
      </w:r>
      <w:proofErr w:type="spellStart"/>
      <w:r w:rsidR="0026548D" w:rsidRPr="0026548D">
        <w:t>JupyterLite</w:t>
      </w:r>
      <w:proofErr w:type="spellEnd"/>
      <w:r w:rsidR="0026548D">
        <w:t xml:space="preserve"> terminal inside your digital page, </w:t>
      </w:r>
      <w:r w:rsidR="00372507">
        <w:t xml:space="preserve">insert a metadata table </w:t>
      </w:r>
      <w:r w:rsidR="003A5F0D">
        <w:t xml:space="preserve">referring to the </w:t>
      </w:r>
      <w:proofErr w:type="spellStart"/>
      <w:r w:rsidR="003A5F0D">
        <w:t>JupyterLite</w:t>
      </w:r>
      <w:proofErr w:type="spellEnd"/>
      <w:r w:rsidR="003A5F0D">
        <w:t xml:space="preserv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proofErr w:type="spellStart"/>
      <w:r w:rsidR="0088309D">
        <w:t>J</w:t>
      </w:r>
      <w:r w:rsidR="007D02D8">
        <w:t>upyter</w:t>
      </w:r>
      <w:proofErr w:type="spellEnd"/>
      <w:r w:rsidR="007D02D8">
        <w:t xml:space="preserve"> </w:t>
      </w:r>
      <w:r w:rsidR="0088309D">
        <w:t>L</w:t>
      </w:r>
      <w:r w:rsidR="007D02D8">
        <w:t xml:space="preserve">ab </w:t>
      </w:r>
      <w:r w:rsidR="0088309D">
        <w:t xml:space="preserve">vs </w:t>
      </w:r>
      <w:proofErr w:type="spellStart"/>
      <w:r w:rsidR="0088309D">
        <w:t>Jupyter</w:t>
      </w:r>
      <w:proofErr w:type="spellEnd"/>
      <w:r w:rsidR="0088309D">
        <w:t xml:space="preserve">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point to any “## Paper source”, so that our paper version will leave that object</w:t>
      </w:r>
      <w:r w:rsidR="000878CA">
        <w:t xml:space="preserve"> out entirely</w:t>
      </w:r>
      <w:r w:rsidR="0049630F">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B27C04">
        <w:trPr>
          <w:trHeight w:val="300"/>
        </w:trPr>
        <w:tc>
          <w:tcPr>
            <w:tcW w:w="1890" w:type="dxa"/>
            <w:shd w:val="clear" w:color="auto" w:fill="auto"/>
            <w:vAlign w:val="center"/>
            <w:hideMark/>
          </w:tcPr>
          <w:p w14:paraId="0DB7172A" w14:textId="77777777" w:rsidR="00826E1B" w:rsidRPr="00744324" w:rsidRDefault="00826E1B"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6ECF6338" w:rsidR="00826E1B" w:rsidRPr="003A30E2" w:rsidRDefault="003A30E2" w:rsidP="00B27C04">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ins w:id="160" w:author="Pawel KAMINSKI" w:date="2024-06-17T11:21:00Z">
              <w:r w:rsidR="00DD5430" w:rsidRPr="00DD5430">
                <w:rPr>
                  <w:rFonts w:ascii="Calibri" w:eastAsia="Times New Roman" w:hAnsi="Calibri" w:cs="Calibri"/>
                  <w:sz w:val="18"/>
                  <w:szCs w:val="18"/>
                  <w:lang w:val="it-IT"/>
                </w:rPr>
                <w:t>04_interactivity_in_docx</w:t>
              </w:r>
            </w:ins>
            <w:del w:id="161" w:author="Pawel KAMINSKI" w:date="2024-06-17T11:21:00Z">
              <w:r w:rsidRPr="003A30E2" w:rsidDel="00DD5430">
                <w:rPr>
                  <w:rFonts w:ascii="Calibri" w:eastAsia="Times New Roman" w:hAnsi="Calibri" w:cs="Calibri"/>
                  <w:sz w:val="18"/>
                  <w:szCs w:val="18"/>
                  <w:lang w:val="it-IT"/>
                </w:rPr>
                <w:delText>03</w:delText>
              </w:r>
            </w:del>
            <w:r w:rsidRPr="003A30E2">
              <w:rPr>
                <w:rFonts w:ascii="Calibri" w:eastAsia="Times New Roman" w:hAnsi="Calibri" w:cs="Calibri"/>
                <w:sz w:val="18"/>
                <w:szCs w:val="18"/>
                <w:lang w:val="it-IT"/>
              </w:rPr>
              <w:t>/jupyterlite_demo_lab_metadata_tbl.png</w:t>
            </w:r>
          </w:p>
        </w:tc>
      </w:tr>
      <w:tr w:rsidR="00826E1B" w:rsidRPr="00242C03" w14:paraId="35021DBE" w14:textId="77777777" w:rsidTr="00B27C04">
        <w:trPr>
          <w:trHeight w:val="300"/>
        </w:trPr>
        <w:tc>
          <w:tcPr>
            <w:tcW w:w="1890" w:type="dxa"/>
            <w:shd w:val="clear" w:color="auto" w:fill="auto"/>
            <w:vAlign w:val="center"/>
          </w:tcPr>
          <w:p w14:paraId="7DA2133D" w14:textId="5D8BA2F2" w:rsidR="00826E1B" w:rsidRPr="003A30E2" w:rsidRDefault="003A30E2" w:rsidP="00B27C04">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lastRenderedPageBreak/>
              <w:t>## Paper source</w:t>
            </w:r>
          </w:p>
        </w:tc>
        <w:tc>
          <w:tcPr>
            <w:tcW w:w="7455" w:type="dxa"/>
            <w:shd w:val="clear" w:color="auto" w:fill="auto"/>
            <w:vAlign w:val="center"/>
          </w:tcPr>
          <w:p w14:paraId="4DC90CEF" w14:textId="388AF0A2" w:rsidR="00826E1B" w:rsidRPr="003A30E2" w:rsidRDefault="003A30E2" w:rsidP="00B27C04">
            <w:pPr>
              <w:spacing w:after="0"/>
              <w:textAlignment w:val="baseline"/>
              <w:rPr>
                <w:lang w:val="it-IT"/>
              </w:rPr>
            </w:pPr>
            <w:r w:rsidRPr="003A30E2">
              <w:rPr>
                <w:rFonts w:ascii="Calibri" w:eastAsia="Times New Roman" w:hAnsi="Calibri" w:cs="Calibri"/>
                <w:sz w:val="18"/>
                <w:szCs w:val="18"/>
                <w:lang w:val="it-IT"/>
              </w:rPr>
              <w:t>./assets/</w:t>
            </w:r>
            <w:ins w:id="162" w:author="Pawel KAMINSKI" w:date="2024-06-17T11:21:00Z">
              <w:r w:rsidR="00DD5430" w:rsidRPr="00DD5430">
                <w:rPr>
                  <w:rFonts w:ascii="Calibri" w:eastAsia="Times New Roman" w:hAnsi="Calibri" w:cs="Calibri"/>
                  <w:sz w:val="18"/>
                  <w:szCs w:val="18"/>
                  <w:lang w:val="it-IT"/>
                </w:rPr>
                <w:t>04_interactivity_in_docx</w:t>
              </w:r>
            </w:ins>
            <w:del w:id="163" w:author="Pawel KAMINSKI" w:date="2024-06-17T11:21:00Z">
              <w:r w:rsidRPr="003A30E2" w:rsidDel="00DD5430">
                <w:rPr>
                  <w:rFonts w:ascii="Calibri" w:eastAsia="Times New Roman" w:hAnsi="Calibri" w:cs="Calibri"/>
                  <w:sz w:val="18"/>
                  <w:szCs w:val="18"/>
                  <w:lang w:val="it-IT"/>
                </w:rPr>
                <w:delText>03</w:delText>
              </w:r>
            </w:del>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74FF8292" w14:textId="6290A76A" w:rsidR="007D02D8" w:rsidRDefault="00955D5A" w:rsidP="007D02D8">
      <w:pPr>
        <w:pStyle w:val="BodyText"/>
        <w:rPr>
          <w:b/>
          <w:bCs/>
        </w:rPr>
      </w:pPr>
      <w:proofErr w:type="spellStart"/>
      <w:r>
        <w:rPr>
          <w:b/>
          <w:bCs/>
        </w:rPr>
        <w:t>Jupyter</w:t>
      </w:r>
      <w:proofErr w:type="spellEnd"/>
      <w:r>
        <w:rPr>
          <w:b/>
          <w:bCs/>
        </w:rPr>
        <w:t xml:space="preserve"> Lab</w:t>
      </w:r>
      <w:r w:rsidR="007D02D8" w:rsidRPr="00541C81">
        <w:rPr>
          <w:b/>
          <w:bCs/>
        </w:rPr>
        <w:t xml:space="preserve">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55D5A" w:rsidRPr="00744324" w14:paraId="5558E3B6" w14:textId="77777777" w:rsidTr="00B27C04">
        <w:trPr>
          <w:trHeight w:val="300"/>
        </w:trPr>
        <w:tc>
          <w:tcPr>
            <w:tcW w:w="1890" w:type="dxa"/>
            <w:shd w:val="clear" w:color="auto" w:fill="auto"/>
            <w:vAlign w:val="center"/>
            <w:hideMark/>
          </w:tcPr>
          <w:p w14:paraId="36C734A1" w14:textId="77777777" w:rsidR="00955D5A" w:rsidRPr="00744324" w:rsidRDefault="00955D5A"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33AE466" w14:textId="767F49AA" w:rsidR="00955D5A" w:rsidRPr="00C278FA" w:rsidRDefault="002C6AEE" w:rsidP="00B27C04">
            <w:pPr>
              <w:spacing w:after="0"/>
              <w:textAlignment w:val="baseline"/>
              <w:rPr>
                <w:rFonts w:ascii="Courier New" w:eastAsia="Times New Roman" w:hAnsi="Courier New" w:cs="Courier New"/>
                <w:sz w:val="21"/>
                <w:szCs w:val="21"/>
              </w:rPr>
            </w:pPr>
            <w:hyperlink r:id="rId41" w:history="1">
              <w:r w:rsidR="001D2FFC" w:rsidRPr="00C93CE3">
                <w:rPr>
                  <w:rStyle w:val="Hyperlink"/>
                  <w:rFonts w:ascii="Calibri" w:eastAsia="Times New Roman" w:hAnsi="Calibri" w:cs="Calibri"/>
                  <w:sz w:val="18"/>
                  <w:szCs w:val="18"/>
                </w:rPr>
                <w:t>https://jupyterlite.github.io/demo/lab/</w:t>
              </w:r>
            </w:hyperlink>
            <w:r w:rsidR="001D2FFC">
              <w:rPr>
                <w:rStyle w:val="Hyperlink"/>
                <w:rFonts w:ascii="Calibri" w:eastAsia="Times New Roman" w:hAnsi="Calibri" w:cs="Calibri"/>
                <w:sz w:val="18"/>
                <w:szCs w:val="18"/>
              </w:rPr>
              <w:t xml:space="preserve"> </w:t>
            </w:r>
          </w:p>
        </w:tc>
      </w:tr>
      <w:tr w:rsidR="00955D5A" w:rsidRPr="00744324" w14:paraId="703BC229" w14:textId="77777777" w:rsidTr="00B27C04">
        <w:trPr>
          <w:trHeight w:val="300"/>
        </w:trPr>
        <w:tc>
          <w:tcPr>
            <w:tcW w:w="1890" w:type="dxa"/>
            <w:shd w:val="clear" w:color="auto" w:fill="auto"/>
            <w:vAlign w:val="center"/>
          </w:tcPr>
          <w:p w14:paraId="4E24A1F8" w14:textId="77777777" w:rsidR="00955D5A" w:rsidRPr="00744324" w:rsidRDefault="00955D5A"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E6693AA" w14:textId="77777777" w:rsidR="00955D5A" w:rsidRPr="00F84653" w:rsidRDefault="00955D5A" w:rsidP="00B27C04">
            <w:pPr>
              <w:spacing w:after="0"/>
              <w:textAlignment w:val="baseline"/>
            </w:pPr>
            <w:r w:rsidRPr="00F84653">
              <w:rPr>
                <w:rFonts w:ascii="Calibri" w:eastAsia="Times New Roman" w:hAnsi="Calibri" w:cs="Calibri"/>
                <w:sz w:val="18"/>
                <w:szCs w:val="18"/>
              </w:rPr>
              <w:t>500</w:t>
            </w:r>
          </w:p>
        </w:tc>
      </w:tr>
    </w:tbl>
    <w:p w14:paraId="53924B09" w14:textId="77777777" w:rsidR="007D02D8" w:rsidRDefault="007D02D8" w:rsidP="00594D58">
      <w:pPr>
        <w:pStyle w:val="BodyText"/>
      </w:pPr>
    </w:p>
    <w:p w14:paraId="3DA5396F" w14:textId="503F1E0C" w:rsidR="00541C81" w:rsidRDefault="00541C81" w:rsidP="00594D58">
      <w:pPr>
        <w:pStyle w:val="BodyText"/>
        <w:rPr>
          <w:b/>
          <w:bCs/>
        </w:rPr>
      </w:pPr>
      <w:r w:rsidRPr="00541C81">
        <w:rPr>
          <w:b/>
          <w:bCs/>
        </w:rPr>
        <w:t>Python example</w:t>
      </w:r>
    </w:p>
    <w:p w14:paraId="191776D2" w14:textId="7F860019" w:rsidR="00B828F1" w:rsidRPr="00B828F1" w:rsidRDefault="00B828F1" w:rsidP="00B67828">
      <w:pPr>
        <w:pStyle w:val="BodyText"/>
      </w:pPr>
      <w:r w:rsidRPr="00B828F1">
        <w:t>Here is an exemplary code you can try:</w:t>
      </w:r>
    </w:p>
    <w:p w14:paraId="12A563F3" w14:textId="089D6424" w:rsidR="001B3C93" w:rsidRPr="00E803A8" w:rsidRDefault="001B3C93" w:rsidP="00B67828">
      <w:pPr>
        <w:pStyle w:val="BodyText"/>
        <w:rPr>
          <w:rStyle w:val="s"/>
          <w:rFonts w:ascii="Courier New" w:eastAsia="Times New Roman" w:hAnsi="Courier New" w:cs="Courier New"/>
          <w:color w:val="0550AE"/>
          <w:sz w:val="18"/>
          <w:szCs w:val="18"/>
        </w:rPr>
      </w:pPr>
      <w:r w:rsidRPr="00E803A8">
        <w:rPr>
          <w:rStyle w:val="s"/>
          <w:rFonts w:ascii="Courier New" w:eastAsia="Times New Roman" w:hAnsi="Courier New" w:cs="Courier New"/>
          <w:color w:val="0550AE"/>
          <w:sz w:val="18"/>
          <w:szCs w:val="18"/>
        </w:rPr>
        <w:t>```</w:t>
      </w:r>
      <w:r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from </w:t>
      </w:r>
      <w:proofErr w:type="spellStart"/>
      <w:r w:rsidR="005E6BDA" w:rsidRPr="00E803A8">
        <w:rPr>
          <w:rStyle w:val="s"/>
          <w:rFonts w:ascii="Courier New" w:eastAsia="Times New Roman" w:hAnsi="Courier New" w:cs="Courier New"/>
          <w:color w:val="0550AE"/>
          <w:sz w:val="18"/>
          <w:szCs w:val="18"/>
        </w:rPr>
        <w:t>sklearn</w:t>
      </w:r>
      <w:proofErr w:type="spellEnd"/>
      <w:r w:rsidR="005E6BDA" w:rsidRPr="00E803A8">
        <w:rPr>
          <w:rStyle w:val="s"/>
          <w:rFonts w:ascii="Courier New" w:eastAsia="Times New Roman" w:hAnsi="Courier New" w:cs="Courier New"/>
          <w:color w:val="0550AE"/>
          <w:sz w:val="18"/>
          <w:szCs w:val="18"/>
        </w:rPr>
        <w:t xml:space="preserve">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 xml:space="preserve">import </w:t>
      </w:r>
      <w:proofErr w:type="spellStart"/>
      <w:r w:rsidR="00335198" w:rsidRPr="00335198">
        <w:rPr>
          <w:rStyle w:val="s"/>
          <w:rFonts w:ascii="Courier New" w:eastAsia="Times New Roman" w:hAnsi="Courier New" w:cs="Courier New"/>
          <w:color w:val="0550AE"/>
          <w:sz w:val="18"/>
          <w:szCs w:val="18"/>
        </w:rPr>
        <w:t>matplotlib.pyplot</w:t>
      </w:r>
      <w:proofErr w:type="spellEnd"/>
      <w:r w:rsidR="00335198" w:rsidRPr="00335198">
        <w:rPr>
          <w:rStyle w:val="s"/>
          <w:rFonts w:ascii="Courier New" w:eastAsia="Times New Roman" w:hAnsi="Courier New" w:cs="Courier New"/>
          <w:color w:val="0550AE"/>
          <w:sz w:val="18"/>
          <w:szCs w:val="18"/>
        </w:rPr>
        <w:t xml:space="preserve"> as </w:t>
      </w:r>
      <w:proofErr w:type="spellStart"/>
      <w:r w:rsidR="00335198" w:rsidRPr="00335198">
        <w:rPr>
          <w:rStyle w:val="s"/>
          <w:rFonts w:ascii="Courier New" w:eastAsia="Times New Roman" w:hAnsi="Courier New" w:cs="Courier New"/>
          <w:color w:val="0550AE"/>
          <w:sz w:val="18"/>
          <w:szCs w:val="18"/>
        </w:rPr>
        <w:t>plt</w:t>
      </w:r>
      <w:proofErr w:type="spellEnd"/>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iris = </w:t>
      </w:r>
      <w:proofErr w:type="spellStart"/>
      <w:r w:rsidR="005E6BDA" w:rsidRPr="00E803A8">
        <w:rPr>
          <w:rStyle w:val="s"/>
          <w:rFonts w:ascii="Courier New" w:eastAsia="Times New Roman" w:hAnsi="Courier New" w:cs="Courier New"/>
          <w:color w:val="0550AE"/>
          <w:sz w:val="18"/>
          <w:szCs w:val="18"/>
        </w:rPr>
        <w:t>datasets.load_iris</w:t>
      </w:r>
      <w:proofErr w:type="spellEnd"/>
      <w:r w:rsidR="005E6BDA"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_, ax = </w:t>
      </w:r>
      <w:proofErr w:type="spellStart"/>
      <w:r w:rsidR="00B67828" w:rsidRPr="00E803A8">
        <w:rPr>
          <w:rStyle w:val="s"/>
          <w:rFonts w:ascii="Courier New" w:eastAsia="Times New Roman" w:hAnsi="Courier New" w:cs="Courier New"/>
          <w:color w:val="0550AE"/>
          <w:sz w:val="18"/>
          <w:szCs w:val="18"/>
        </w:rPr>
        <w:t>plt.subplots</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scatter = </w:t>
      </w:r>
      <w:proofErr w:type="spellStart"/>
      <w:r w:rsidR="00B67828" w:rsidRPr="00E803A8">
        <w:rPr>
          <w:rStyle w:val="s"/>
          <w:rFonts w:ascii="Courier New" w:eastAsia="Times New Roman" w:hAnsi="Courier New" w:cs="Courier New"/>
          <w:color w:val="0550AE"/>
          <w:sz w:val="18"/>
          <w:szCs w:val="18"/>
        </w:rPr>
        <w:t>ax.scatter</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xml:space="preserve">[:, 0], </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1], c=</w:t>
      </w:r>
      <w:proofErr w:type="spellStart"/>
      <w:r w:rsidR="00B67828" w:rsidRPr="00E803A8">
        <w:rPr>
          <w:rStyle w:val="s"/>
          <w:rFonts w:ascii="Courier New" w:eastAsia="Times New Roman" w:hAnsi="Courier New" w:cs="Courier New"/>
          <w:color w:val="0550AE"/>
          <w:sz w:val="18"/>
          <w:szCs w:val="18"/>
        </w:rPr>
        <w:t>iris.target</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r>
      <w:proofErr w:type="spellStart"/>
      <w:r w:rsidR="00B67828" w:rsidRPr="00E803A8">
        <w:rPr>
          <w:rStyle w:val="s"/>
          <w:rFonts w:ascii="Courier New" w:eastAsia="Times New Roman" w:hAnsi="Courier New" w:cs="Courier New"/>
          <w:color w:val="0550AE"/>
          <w:sz w:val="18"/>
          <w:szCs w:val="18"/>
        </w:rPr>
        <w:t>ax.set</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xlabel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ylabel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[1])</w:t>
      </w:r>
      <w:r w:rsidR="00B67828" w:rsidRPr="00E803A8">
        <w:rPr>
          <w:rStyle w:val="s"/>
          <w:rFonts w:ascii="Courier New" w:eastAsia="Times New Roman" w:hAnsi="Courier New" w:cs="Courier New"/>
          <w:color w:val="0550AE"/>
          <w:sz w:val="18"/>
          <w:szCs w:val="18"/>
        </w:rPr>
        <w:br/>
        <w:t xml:space="preserve">_ = </w:t>
      </w:r>
      <w:proofErr w:type="spellStart"/>
      <w:r w:rsidR="00B67828" w:rsidRPr="00E803A8">
        <w:rPr>
          <w:rStyle w:val="s"/>
          <w:rFonts w:ascii="Courier New" w:eastAsia="Times New Roman" w:hAnsi="Courier New" w:cs="Courier New"/>
          <w:color w:val="0550AE"/>
          <w:sz w:val="18"/>
          <w:szCs w:val="18"/>
        </w:rPr>
        <w:t>ax.legend</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    </w:t>
      </w:r>
      <w:proofErr w:type="spellStart"/>
      <w:r w:rsidR="00B67828" w:rsidRPr="00E803A8">
        <w:rPr>
          <w:rStyle w:val="s"/>
          <w:rFonts w:ascii="Courier New" w:eastAsia="Times New Roman" w:hAnsi="Courier New" w:cs="Courier New"/>
          <w:color w:val="0550AE"/>
          <w:sz w:val="18"/>
          <w:szCs w:val="18"/>
        </w:rPr>
        <w:t>scatter.legend_elements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iris.target_names</w:t>
      </w:r>
      <w:proofErr w:type="spellEnd"/>
      <w:r w:rsidR="00B67828" w:rsidRPr="00E803A8">
        <w:rPr>
          <w:rStyle w:val="s"/>
          <w:rFonts w:ascii="Courier New" w:eastAsia="Times New Roman" w:hAnsi="Courier New" w:cs="Courier New"/>
          <w:color w:val="0550AE"/>
          <w:sz w:val="18"/>
          <w:szCs w:val="18"/>
        </w:rPr>
        <w:t>, loc="lower right", title="Classes"</w:t>
      </w:r>
      <w:r w:rsidR="00B67828" w:rsidRPr="00E803A8">
        <w:rPr>
          <w:rStyle w:val="s"/>
          <w:rFonts w:ascii="Courier New" w:eastAsia="Times New Roman" w:hAnsi="Courier New" w:cs="Courier New"/>
          <w:color w:val="0550AE"/>
          <w:sz w:val="18"/>
          <w:szCs w:val="18"/>
        </w:rPr>
        <w:br/>
        <w:t>)</w:t>
      </w:r>
      <w:r w:rsidRPr="00E803A8">
        <w:rPr>
          <w:rStyle w:val="s"/>
          <w:rFonts w:ascii="Courier New" w:eastAsia="Times New Roman" w:hAnsi="Courier New" w:cs="Courier New"/>
          <w:color w:val="0550AE"/>
          <w:sz w:val="18"/>
          <w:szCs w:val="18"/>
        </w:rPr>
        <w:b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791E81">
        <w:trPr>
          <w:trHeight w:val="300"/>
        </w:trPr>
        <w:tc>
          <w:tcPr>
            <w:tcW w:w="1890" w:type="dxa"/>
            <w:shd w:val="clear" w:color="auto" w:fill="auto"/>
            <w:vAlign w:val="center"/>
            <w:hideMark/>
          </w:tcPr>
          <w:p w14:paraId="75264403" w14:textId="77777777" w:rsidR="00C278FA" w:rsidRPr="00744324" w:rsidRDefault="00C278FA"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F84653" w:rsidRPr="00744324" w14:paraId="113A2F39" w14:textId="77777777" w:rsidTr="00791E81">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791E81">
        <w:trPr>
          <w:trHeight w:val="300"/>
        </w:trPr>
        <w:tc>
          <w:tcPr>
            <w:tcW w:w="1890" w:type="dxa"/>
            <w:shd w:val="clear" w:color="auto" w:fill="auto"/>
            <w:vAlign w:val="center"/>
            <w:hideMark/>
          </w:tcPr>
          <w:p w14:paraId="7C2553E7" w14:textId="77777777" w:rsidR="006116C9" w:rsidRPr="00744324" w:rsidRDefault="006116C9"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791E81">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6116C9" w:rsidRPr="00F84653" w14:paraId="3E14FC2D" w14:textId="77777777" w:rsidTr="00791E81">
        <w:trPr>
          <w:trHeight w:val="300"/>
        </w:trPr>
        <w:tc>
          <w:tcPr>
            <w:tcW w:w="1890" w:type="dxa"/>
            <w:shd w:val="clear" w:color="auto" w:fill="auto"/>
            <w:vAlign w:val="center"/>
          </w:tcPr>
          <w:p w14:paraId="6AB3F620" w14:textId="77777777" w:rsidR="006116C9" w:rsidRPr="00744324" w:rsidRDefault="006116C9" w:rsidP="00791E8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791E81">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sectPr w:rsidR="00EB23E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utsch, Verena" w:date="2024-04-16T16:53:00Z" w:initials="DV">
    <w:p w14:paraId="23E44B44" w14:textId="77777777" w:rsidR="00DF5790" w:rsidRDefault="003061F8" w:rsidP="00364E5A">
      <w:pPr>
        <w:pStyle w:val="CommentText"/>
      </w:pPr>
      <w:r>
        <w:rPr>
          <w:rStyle w:val="CommentReference"/>
        </w:rPr>
        <w:annotationRef/>
      </w:r>
      <w:r w:rsidR="00DF5790">
        <w:t>Do we add a general note that interactive elements will be excluded from the print/PDF version? Do we want authors to have the option to include a link instead? How do we set this up? Metadata table?</w:t>
      </w:r>
    </w:p>
  </w:comment>
  <w:comment w:id="1" w:author="Borlinghaus, Anton" w:date="2024-04-25T11:52:00Z" w:initials="BA">
    <w:p w14:paraId="37B97DBE" w14:textId="65B42A9E" w:rsidR="407DFEE3" w:rsidRDefault="407DFEE3">
      <w:r>
        <w:t xml:space="preserve">I guess the best options would be: showing only a picture (png) as "paper source" or ignoring the figure for print if there is no paper source.? I'm not sure if links would be really helpful when we talk about a print product. </w:t>
      </w:r>
      <w:r>
        <w:annotationRef/>
      </w:r>
    </w:p>
  </w:comment>
  <w:comment w:id="2" w:author="Pawel KAMINSKI" w:date="2024-06-05T14:18:00Z" w:initials="PK">
    <w:p w14:paraId="0679815F" w14:textId="77777777" w:rsidR="00A22474" w:rsidRDefault="00A22474">
      <w:pPr>
        <w:pStyle w:val="CommentText"/>
      </w:pPr>
      <w:r>
        <w:rPr>
          <w:rStyle w:val="CommentReference"/>
        </w:rPr>
        <w:annotationRef/>
      </w:r>
      <w:r>
        <w:t>That is a good question how to handle those cases. I think in a Metadata Table author should be able to point to an object to be displayed in a paper version.</w:t>
      </w:r>
    </w:p>
    <w:p w14:paraId="7E64C604" w14:textId="77777777" w:rsidR="00A22474" w:rsidRDefault="00A22474">
      <w:pPr>
        <w:pStyle w:val="CommentText"/>
      </w:pPr>
    </w:p>
    <w:p w14:paraId="7B0D839B" w14:textId="77777777" w:rsidR="00A22474" w:rsidRDefault="00A22474">
      <w:pPr>
        <w:pStyle w:val="CommentText"/>
      </w:pPr>
      <w:r>
        <w:t>As to the links, we want to add something like QR code in a paper version, so that a user can scan it with their phone and interact.</w:t>
      </w:r>
    </w:p>
    <w:p w14:paraId="507ED0C3" w14:textId="77777777" w:rsidR="00A22474" w:rsidRDefault="00A22474">
      <w:pPr>
        <w:pStyle w:val="CommentText"/>
      </w:pPr>
    </w:p>
    <w:p w14:paraId="2C1BA1A2" w14:textId="77777777" w:rsidR="00A22474" w:rsidRDefault="00A22474">
      <w:pPr>
        <w:pStyle w:val="CommentText"/>
      </w:pPr>
      <w:r>
        <w:t>I can write a verification rule to check if all videos and html have a "##Paper-source" field to add some replacement.</w:t>
      </w:r>
    </w:p>
    <w:p w14:paraId="3B1480B2" w14:textId="77777777" w:rsidR="00A22474" w:rsidRDefault="00A22474">
      <w:pPr>
        <w:pStyle w:val="CommentText"/>
      </w:pPr>
    </w:p>
    <w:p w14:paraId="659251A9" w14:textId="77777777" w:rsidR="00A22474" w:rsidRDefault="00A22474" w:rsidP="0048408C">
      <w:pPr>
        <w:pStyle w:val="CommentText"/>
      </w:pPr>
      <w:r>
        <w:t>One question to Verena and Anton: how do you manage html for the paper version? Is there a way to include it in a other way than as an image? For example, how to handle interactive notebooks with code snippets and charts/visualizations? This seems an important part of the digital monographies that C2DH wants to publish. I can export them to html, but will you be able to handle .html for paper version?</w:t>
      </w:r>
    </w:p>
  </w:comment>
  <w:comment w:id="84" w:author="Deutsch, Verena" w:date="2024-04-16T16:49:00Z" w:initials="DV">
    <w:p w14:paraId="141AD059" w14:textId="590CF629" w:rsidR="003061F8" w:rsidRDefault="003061F8" w:rsidP="00DD6D5A">
      <w:pPr>
        <w:pStyle w:val="CommentText"/>
      </w:pPr>
      <w:r>
        <w:rPr>
          <w:rStyle w:val="CommentReference"/>
        </w:rPr>
        <w:annotationRef/>
      </w:r>
      <w:r>
        <w:t>For the paper source, screenshot needs to have high quality.</w:t>
      </w:r>
    </w:p>
  </w:comment>
  <w:comment w:id="85" w:author="Pawel KAMINSKI" w:date="2024-06-05T16:11:00Z" w:initials="PK">
    <w:p w14:paraId="1D48E115" w14:textId="77777777" w:rsidR="00054B0D" w:rsidRDefault="00054B0D" w:rsidP="00CC6E2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E44B44" w15:done="0"/>
  <w15:commentEx w15:paraId="37B97DBE" w15:paraIdParent="23E44B44" w15:done="0"/>
  <w15:commentEx w15:paraId="659251A9" w15:paraIdParent="23E44B44" w15:done="0"/>
  <w15:commentEx w15:paraId="141AD059" w15:done="0"/>
  <w15:commentEx w15:paraId="1D48E115" w15:paraIdParent="141AD0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92B6E" w16cex:dateUtc="2024-04-16T14:53:00Z"/>
  <w16cex:commentExtensible w16cex:durableId="1D488D58" w16cex:dateUtc="2024-04-25T09:52:00Z"/>
  <w16cex:commentExtensible w16cex:durableId="2A0AF247" w16cex:dateUtc="2024-06-05T12:18:00Z"/>
  <w16cex:commentExtensible w16cex:durableId="29C92AA4" w16cex:dateUtc="2024-04-16T14:49:00Z"/>
  <w16cex:commentExtensible w16cex:durableId="2A0B0CA6" w16cex:dateUtc="2024-06-05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E44B44" w16cid:durableId="29C92B6E"/>
  <w16cid:commentId w16cid:paraId="37B97DBE" w16cid:durableId="1D488D58"/>
  <w16cid:commentId w16cid:paraId="659251A9" w16cid:durableId="2A0AF247"/>
  <w16cid:commentId w16cid:paraId="141AD059" w16cid:durableId="29C92AA4"/>
  <w16cid:commentId w16cid:paraId="1D48E115" w16cid:durableId="2A0B0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522DA" w14:textId="77777777" w:rsidR="005A28B9" w:rsidRDefault="005A28B9">
      <w:pPr>
        <w:spacing w:after="0"/>
      </w:pPr>
      <w:r>
        <w:separator/>
      </w:r>
    </w:p>
  </w:endnote>
  <w:endnote w:type="continuationSeparator" w:id="0">
    <w:p w14:paraId="3BF3B27C" w14:textId="77777777" w:rsidR="005A28B9" w:rsidRDefault="005A28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9178" w14:textId="77777777" w:rsidR="005A28B9" w:rsidRDefault="005A28B9">
      <w:r>
        <w:separator/>
      </w:r>
    </w:p>
  </w:footnote>
  <w:footnote w:type="continuationSeparator" w:id="0">
    <w:p w14:paraId="213922F8" w14:textId="77777777" w:rsidR="005A28B9" w:rsidRDefault="005A28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utsch, Verena">
    <w15:presenceInfo w15:providerId="AD" w15:userId="S::Verena.Deutsch@degruyter.com::1e7f37d7-39c5-4acc-8f74-b4fe78d0bcaf"/>
  </w15:person>
  <w15:person w15:author="Borlinghaus, Anton">
    <w15:presenceInfo w15:providerId="AD" w15:userId="S::anton.borlinghaus@degruyter.com::e17d6592-52f8-4029-bbba-7e2c04fe017d"/>
  </w15:person>
  <w15:person w15:author="Pawel KAMINSKI">
    <w15:presenceInfo w15:providerId="AD" w15:userId="S::pawel.kaminski@uni.lu::d0336c22-f4bd-4524-ae20-e461efb9be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cumentProtection w:edit="trackedChanges" w:enforcement="1" w:cryptProviderType="rsaAES" w:cryptAlgorithmClass="hash" w:cryptAlgorithmType="typeAny" w:cryptAlgorithmSid="14" w:cryptSpinCount="100000" w:hash="NTf0C7FLohQ34bvFGI/PKQLnMA57cPCqAAPEfiFjmoBk2ZrLEGtziDe7snnNxRbyeNTejiHbVBcN9J3QOEXWNA==" w:salt="00cjSmlN1KSfQwUcCk5jvw=="/>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5B3B"/>
    <w:rsid w:val="00005BC6"/>
    <w:rsid w:val="00006298"/>
    <w:rsid w:val="0000637A"/>
    <w:rsid w:val="00010B60"/>
    <w:rsid w:val="00011103"/>
    <w:rsid w:val="00011C8B"/>
    <w:rsid w:val="00014B0A"/>
    <w:rsid w:val="0001522F"/>
    <w:rsid w:val="0002064A"/>
    <w:rsid w:val="000234F8"/>
    <w:rsid w:val="000255DB"/>
    <w:rsid w:val="000311EA"/>
    <w:rsid w:val="00032FA6"/>
    <w:rsid w:val="0003303C"/>
    <w:rsid w:val="00033C94"/>
    <w:rsid w:val="00037AF9"/>
    <w:rsid w:val="00037CD1"/>
    <w:rsid w:val="0004330C"/>
    <w:rsid w:val="0004788D"/>
    <w:rsid w:val="00051D01"/>
    <w:rsid w:val="00054B0D"/>
    <w:rsid w:val="00061A4F"/>
    <w:rsid w:val="00061B05"/>
    <w:rsid w:val="00062ADD"/>
    <w:rsid w:val="00063926"/>
    <w:rsid w:val="00067DFF"/>
    <w:rsid w:val="00070737"/>
    <w:rsid w:val="000726B0"/>
    <w:rsid w:val="00073B0D"/>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C0"/>
    <w:rsid w:val="000C6EB6"/>
    <w:rsid w:val="000D027D"/>
    <w:rsid w:val="000D0DA8"/>
    <w:rsid w:val="000D741A"/>
    <w:rsid w:val="000E3032"/>
    <w:rsid w:val="000E65D8"/>
    <w:rsid w:val="000F50BA"/>
    <w:rsid w:val="000F5233"/>
    <w:rsid w:val="000F615A"/>
    <w:rsid w:val="000F66F7"/>
    <w:rsid w:val="000F6E81"/>
    <w:rsid w:val="001007A2"/>
    <w:rsid w:val="00100E92"/>
    <w:rsid w:val="00104D94"/>
    <w:rsid w:val="001057BE"/>
    <w:rsid w:val="00106BCE"/>
    <w:rsid w:val="00110C3B"/>
    <w:rsid w:val="00112717"/>
    <w:rsid w:val="00113FFA"/>
    <w:rsid w:val="001200CB"/>
    <w:rsid w:val="0012241B"/>
    <w:rsid w:val="00124B68"/>
    <w:rsid w:val="00130C5F"/>
    <w:rsid w:val="001351AC"/>
    <w:rsid w:val="00136FFB"/>
    <w:rsid w:val="00137336"/>
    <w:rsid w:val="00140730"/>
    <w:rsid w:val="00143017"/>
    <w:rsid w:val="001453EC"/>
    <w:rsid w:val="00151747"/>
    <w:rsid w:val="00152DB5"/>
    <w:rsid w:val="001575A6"/>
    <w:rsid w:val="00160414"/>
    <w:rsid w:val="00160AC7"/>
    <w:rsid w:val="00160E53"/>
    <w:rsid w:val="00161AEE"/>
    <w:rsid w:val="00167F12"/>
    <w:rsid w:val="00175517"/>
    <w:rsid w:val="00176F58"/>
    <w:rsid w:val="00180E46"/>
    <w:rsid w:val="00181073"/>
    <w:rsid w:val="001824E5"/>
    <w:rsid w:val="0018377F"/>
    <w:rsid w:val="00185EAA"/>
    <w:rsid w:val="0019211D"/>
    <w:rsid w:val="00193B38"/>
    <w:rsid w:val="00194D31"/>
    <w:rsid w:val="001953AB"/>
    <w:rsid w:val="00195619"/>
    <w:rsid w:val="001969C9"/>
    <w:rsid w:val="001A0DAF"/>
    <w:rsid w:val="001A1303"/>
    <w:rsid w:val="001A1A1F"/>
    <w:rsid w:val="001A3AA4"/>
    <w:rsid w:val="001A4452"/>
    <w:rsid w:val="001A4C84"/>
    <w:rsid w:val="001A6CDE"/>
    <w:rsid w:val="001B27C4"/>
    <w:rsid w:val="001B285E"/>
    <w:rsid w:val="001B3C93"/>
    <w:rsid w:val="001B7183"/>
    <w:rsid w:val="001C0073"/>
    <w:rsid w:val="001C1387"/>
    <w:rsid w:val="001C3DA7"/>
    <w:rsid w:val="001C3F02"/>
    <w:rsid w:val="001C4282"/>
    <w:rsid w:val="001C58DE"/>
    <w:rsid w:val="001C6088"/>
    <w:rsid w:val="001C6DC9"/>
    <w:rsid w:val="001C75A1"/>
    <w:rsid w:val="001C7708"/>
    <w:rsid w:val="001D256D"/>
    <w:rsid w:val="001D2FFC"/>
    <w:rsid w:val="001D3C3A"/>
    <w:rsid w:val="001D5153"/>
    <w:rsid w:val="001D5396"/>
    <w:rsid w:val="001D6611"/>
    <w:rsid w:val="001D77FC"/>
    <w:rsid w:val="001E48D7"/>
    <w:rsid w:val="001F1E1A"/>
    <w:rsid w:val="0020179E"/>
    <w:rsid w:val="00201AAC"/>
    <w:rsid w:val="00202F10"/>
    <w:rsid w:val="00205C6A"/>
    <w:rsid w:val="002108AE"/>
    <w:rsid w:val="00210DCB"/>
    <w:rsid w:val="00212D1A"/>
    <w:rsid w:val="0021578D"/>
    <w:rsid w:val="002158AA"/>
    <w:rsid w:val="00221600"/>
    <w:rsid w:val="0022525C"/>
    <w:rsid w:val="002316F2"/>
    <w:rsid w:val="0023212C"/>
    <w:rsid w:val="002324A9"/>
    <w:rsid w:val="0023426E"/>
    <w:rsid w:val="00235A9B"/>
    <w:rsid w:val="00236931"/>
    <w:rsid w:val="00240B29"/>
    <w:rsid w:val="002423C5"/>
    <w:rsid w:val="00242C03"/>
    <w:rsid w:val="00243715"/>
    <w:rsid w:val="00245173"/>
    <w:rsid w:val="00245E67"/>
    <w:rsid w:val="0025419E"/>
    <w:rsid w:val="002545EE"/>
    <w:rsid w:val="00255A46"/>
    <w:rsid w:val="00260782"/>
    <w:rsid w:val="00261675"/>
    <w:rsid w:val="00262B29"/>
    <w:rsid w:val="0026457E"/>
    <w:rsid w:val="0026548D"/>
    <w:rsid w:val="00265898"/>
    <w:rsid w:val="00270285"/>
    <w:rsid w:val="00273BBB"/>
    <w:rsid w:val="002743A8"/>
    <w:rsid w:val="0027599A"/>
    <w:rsid w:val="00276DDF"/>
    <w:rsid w:val="0028182F"/>
    <w:rsid w:val="00282D3D"/>
    <w:rsid w:val="002831D4"/>
    <w:rsid w:val="00284AA9"/>
    <w:rsid w:val="00284CDF"/>
    <w:rsid w:val="00290CBB"/>
    <w:rsid w:val="002937D5"/>
    <w:rsid w:val="00294404"/>
    <w:rsid w:val="00294D53"/>
    <w:rsid w:val="00295193"/>
    <w:rsid w:val="00295B63"/>
    <w:rsid w:val="00295FC4"/>
    <w:rsid w:val="002A0F2C"/>
    <w:rsid w:val="002A3E8D"/>
    <w:rsid w:val="002A4602"/>
    <w:rsid w:val="002A475C"/>
    <w:rsid w:val="002A79B8"/>
    <w:rsid w:val="002B1088"/>
    <w:rsid w:val="002B164B"/>
    <w:rsid w:val="002B2471"/>
    <w:rsid w:val="002B2715"/>
    <w:rsid w:val="002B2F95"/>
    <w:rsid w:val="002B325E"/>
    <w:rsid w:val="002B41F1"/>
    <w:rsid w:val="002B5264"/>
    <w:rsid w:val="002B56D4"/>
    <w:rsid w:val="002B7BAA"/>
    <w:rsid w:val="002C2286"/>
    <w:rsid w:val="002C397A"/>
    <w:rsid w:val="002C3D04"/>
    <w:rsid w:val="002C4A6C"/>
    <w:rsid w:val="002C5579"/>
    <w:rsid w:val="002C57FD"/>
    <w:rsid w:val="002C581A"/>
    <w:rsid w:val="002C5A2A"/>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6B6F"/>
    <w:rsid w:val="003001DF"/>
    <w:rsid w:val="003061F8"/>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5198"/>
    <w:rsid w:val="00337E9D"/>
    <w:rsid w:val="00340CE3"/>
    <w:rsid w:val="003427AE"/>
    <w:rsid w:val="00345E6F"/>
    <w:rsid w:val="00347550"/>
    <w:rsid w:val="003523F9"/>
    <w:rsid w:val="00352ABF"/>
    <w:rsid w:val="00353925"/>
    <w:rsid w:val="003570C8"/>
    <w:rsid w:val="0036132B"/>
    <w:rsid w:val="003627E2"/>
    <w:rsid w:val="00363268"/>
    <w:rsid w:val="00363A63"/>
    <w:rsid w:val="003644F9"/>
    <w:rsid w:val="0036672F"/>
    <w:rsid w:val="00366DC7"/>
    <w:rsid w:val="00370911"/>
    <w:rsid w:val="00372507"/>
    <w:rsid w:val="003750EE"/>
    <w:rsid w:val="00376C90"/>
    <w:rsid w:val="003805F7"/>
    <w:rsid w:val="00383412"/>
    <w:rsid w:val="00385BCB"/>
    <w:rsid w:val="00385F3D"/>
    <w:rsid w:val="00390188"/>
    <w:rsid w:val="00391E46"/>
    <w:rsid w:val="00392733"/>
    <w:rsid w:val="00393F53"/>
    <w:rsid w:val="00394EC9"/>
    <w:rsid w:val="0039513E"/>
    <w:rsid w:val="003953C4"/>
    <w:rsid w:val="003962C1"/>
    <w:rsid w:val="003A232C"/>
    <w:rsid w:val="003A30E2"/>
    <w:rsid w:val="003A3167"/>
    <w:rsid w:val="003A352E"/>
    <w:rsid w:val="003A4BF5"/>
    <w:rsid w:val="003A5F0D"/>
    <w:rsid w:val="003B4E10"/>
    <w:rsid w:val="003B5643"/>
    <w:rsid w:val="003B5F28"/>
    <w:rsid w:val="003B63A8"/>
    <w:rsid w:val="003C0102"/>
    <w:rsid w:val="003C238D"/>
    <w:rsid w:val="003C2BF9"/>
    <w:rsid w:val="003C301C"/>
    <w:rsid w:val="003C31B8"/>
    <w:rsid w:val="003C323B"/>
    <w:rsid w:val="003C4F9C"/>
    <w:rsid w:val="003D30A7"/>
    <w:rsid w:val="003D34A7"/>
    <w:rsid w:val="003D708F"/>
    <w:rsid w:val="003E112E"/>
    <w:rsid w:val="003E544F"/>
    <w:rsid w:val="003E5D99"/>
    <w:rsid w:val="003E7329"/>
    <w:rsid w:val="003F0A70"/>
    <w:rsid w:val="003F100F"/>
    <w:rsid w:val="003F4BFB"/>
    <w:rsid w:val="003F5654"/>
    <w:rsid w:val="00401DEC"/>
    <w:rsid w:val="004049F1"/>
    <w:rsid w:val="00415CB0"/>
    <w:rsid w:val="00416224"/>
    <w:rsid w:val="004175D2"/>
    <w:rsid w:val="00422981"/>
    <w:rsid w:val="00424856"/>
    <w:rsid w:val="00430CBB"/>
    <w:rsid w:val="0043325B"/>
    <w:rsid w:val="00433514"/>
    <w:rsid w:val="00433728"/>
    <w:rsid w:val="0043423A"/>
    <w:rsid w:val="0043468D"/>
    <w:rsid w:val="00437D8E"/>
    <w:rsid w:val="00441703"/>
    <w:rsid w:val="00441BC0"/>
    <w:rsid w:val="00444782"/>
    <w:rsid w:val="004520E8"/>
    <w:rsid w:val="00456336"/>
    <w:rsid w:val="004652E6"/>
    <w:rsid w:val="0046673B"/>
    <w:rsid w:val="00472990"/>
    <w:rsid w:val="00472D23"/>
    <w:rsid w:val="004737B7"/>
    <w:rsid w:val="004739BB"/>
    <w:rsid w:val="00480904"/>
    <w:rsid w:val="00481684"/>
    <w:rsid w:val="00484C9B"/>
    <w:rsid w:val="00486324"/>
    <w:rsid w:val="00490004"/>
    <w:rsid w:val="00494DAF"/>
    <w:rsid w:val="0049630F"/>
    <w:rsid w:val="00496389"/>
    <w:rsid w:val="0049675F"/>
    <w:rsid w:val="004A2695"/>
    <w:rsid w:val="004A3092"/>
    <w:rsid w:val="004A6058"/>
    <w:rsid w:val="004A6A2E"/>
    <w:rsid w:val="004A75D2"/>
    <w:rsid w:val="004A7D5C"/>
    <w:rsid w:val="004B0BD9"/>
    <w:rsid w:val="004B43CF"/>
    <w:rsid w:val="004B445A"/>
    <w:rsid w:val="004B5DED"/>
    <w:rsid w:val="004B6C9E"/>
    <w:rsid w:val="004C23A4"/>
    <w:rsid w:val="004C4107"/>
    <w:rsid w:val="004C53A5"/>
    <w:rsid w:val="004C6863"/>
    <w:rsid w:val="004C71E7"/>
    <w:rsid w:val="004C7AFB"/>
    <w:rsid w:val="004D06DA"/>
    <w:rsid w:val="004D2846"/>
    <w:rsid w:val="004D6B6B"/>
    <w:rsid w:val="004D765D"/>
    <w:rsid w:val="004E1309"/>
    <w:rsid w:val="004E2552"/>
    <w:rsid w:val="004E29B3"/>
    <w:rsid w:val="004E5E72"/>
    <w:rsid w:val="004E63A5"/>
    <w:rsid w:val="004E6EA3"/>
    <w:rsid w:val="004E7D5D"/>
    <w:rsid w:val="004F1453"/>
    <w:rsid w:val="004F44A4"/>
    <w:rsid w:val="004F531D"/>
    <w:rsid w:val="004F572D"/>
    <w:rsid w:val="004F66FA"/>
    <w:rsid w:val="004F7245"/>
    <w:rsid w:val="0050048D"/>
    <w:rsid w:val="00501EBC"/>
    <w:rsid w:val="00502276"/>
    <w:rsid w:val="00503222"/>
    <w:rsid w:val="00505A41"/>
    <w:rsid w:val="00506547"/>
    <w:rsid w:val="005069A8"/>
    <w:rsid w:val="00507AD8"/>
    <w:rsid w:val="00511917"/>
    <w:rsid w:val="005131EF"/>
    <w:rsid w:val="00533949"/>
    <w:rsid w:val="00534B30"/>
    <w:rsid w:val="00534C5A"/>
    <w:rsid w:val="00535C5A"/>
    <w:rsid w:val="0054153E"/>
    <w:rsid w:val="00541C81"/>
    <w:rsid w:val="00542834"/>
    <w:rsid w:val="00542DD4"/>
    <w:rsid w:val="0054762C"/>
    <w:rsid w:val="00547CEC"/>
    <w:rsid w:val="0055156E"/>
    <w:rsid w:val="0055193E"/>
    <w:rsid w:val="0055343A"/>
    <w:rsid w:val="00561C9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751F"/>
    <w:rsid w:val="005A14DC"/>
    <w:rsid w:val="005A184B"/>
    <w:rsid w:val="005A28B9"/>
    <w:rsid w:val="005B135E"/>
    <w:rsid w:val="005B7B04"/>
    <w:rsid w:val="005C212B"/>
    <w:rsid w:val="005C4A8E"/>
    <w:rsid w:val="005C5004"/>
    <w:rsid w:val="005D02F3"/>
    <w:rsid w:val="005D07AB"/>
    <w:rsid w:val="005D1141"/>
    <w:rsid w:val="005D2E82"/>
    <w:rsid w:val="005E1117"/>
    <w:rsid w:val="005E1E3E"/>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60CC8"/>
    <w:rsid w:val="00663ED2"/>
    <w:rsid w:val="006648D4"/>
    <w:rsid w:val="00665203"/>
    <w:rsid w:val="006652ED"/>
    <w:rsid w:val="00666F8A"/>
    <w:rsid w:val="006720E3"/>
    <w:rsid w:val="00673A69"/>
    <w:rsid w:val="00681D1E"/>
    <w:rsid w:val="00682BDD"/>
    <w:rsid w:val="0069085E"/>
    <w:rsid w:val="0069177F"/>
    <w:rsid w:val="00691954"/>
    <w:rsid w:val="00693201"/>
    <w:rsid w:val="00693C6C"/>
    <w:rsid w:val="00695671"/>
    <w:rsid w:val="00697F4B"/>
    <w:rsid w:val="006A0308"/>
    <w:rsid w:val="006A0639"/>
    <w:rsid w:val="006A17AE"/>
    <w:rsid w:val="006A18B2"/>
    <w:rsid w:val="006A4091"/>
    <w:rsid w:val="006A48E6"/>
    <w:rsid w:val="006A4EDF"/>
    <w:rsid w:val="006A5472"/>
    <w:rsid w:val="006B03DF"/>
    <w:rsid w:val="006B55DD"/>
    <w:rsid w:val="006B7EE5"/>
    <w:rsid w:val="006C06DA"/>
    <w:rsid w:val="006C08BF"/>
    <w:rsid w:val="006C5251"/>
    <w:rsid w:val="006D16B3"/>
    <w:rsid w:val="006D2650"/>
    <w:rsid w:val="006D312E"/>
    <w:rsid w:val="006D782C"/>
    <w:rsid w:val="006E0261"/>
    <w:rsid w:val="006E0727"/>
    <w:rsid w:val="006E2BD4"/>
    <w:rsid w:val="006E4307"/>
    <w:rsid w:val="006E5AE4"/>
    <w:rsid w:val="006E7710"/>
    <w:rsid w:val="006F0444"/>
    <w:rsid w:val="006F5C53"/>
    <w:rsid w:val="00703F3D"/>
    <w:rsid w:val="00706967"/>
    <w:rsid w:val="0070767F"/>
    <w:rsid w:val="0071014D"/>
    <w:rsid w:val="0071079D"/>
    <w:rsid w:val="00710CA6"/>
    <w:rsid w:val="0071186F"/>
    <w:rsid w:val="00714EDC"/>
    <w:rsid w:val="007157C8"/>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306A"/>
    <w:rsid w:val="00744324"/>
    <w:rsid w:val="0074517E"/>
    <w:rsid w:val="0074518C"/>
    <w:rsid w:val="007458EC"/>
    <w:rsid w:val="00751139"/>
    <w:rsid w:val="00752632"/>
    <w:rsid w:val="0075340E"/>
    <w:rsid w:val="007539CE"/>
    <w:rsid w:val="00754EF7"/>
    <w:rsid w:val="00762B4D"/>
    <w:rsid w:val="0076349D"/>
    <w:rsid w:val="007642BD"/>
    <w:rsid w:val="00767D4C"/>
    <w:rsid w:val="00770673"/>
    <w:rsid w:val="0077223A"/>
    <w:rsid w:val="0077230E"/>
    <w:rsid w:val="00772643"/>
    <w:rsid w:val="00772B05"/>
    <w:rsid w:val="00772C3B"/>
    <w:rsid w:val="0078458E"/>
    <w:rsid w:val="00784D58"/>
    <w:rsid w:val="00786C3E"/>
    <w:rsid w:val="007879E5"/>
    <w:rsid w:val="00790F1A"/>
    <w:rsid w:val="00792CC6"/>
    <w:rsid w:val="007948C5"/>
    <w:rsid w:val="00794D75"/>
    <w:rsid w:val="00795672"/>
    <w:rsid w:val="00797939"/>
    <w:rsid w:val="007A0400"/>
    <w:rsid w:val="007A7681"/>
    <w:rsid w:val="007B1CEC"/>
    <w:rsid w:val="007B5E8A"/>
    <w:rsid w:val="007C0735"/>
    <w:rsid w:val="007C1A30"/>
    <w:rsid w:val="007C48EA"/>
    <w:rsid w:val="007C633C"/>
    <w:rsid w:val="007D02D8"/>
    <w:rsid w:val="007D21C4"/>
    <w:rsid w:val="007D2EAC"/>
    <w:rsid w:val="007D3C5B"/>
    <w:rsid w:val="007D771B"/>
    <w:rsid w:val="007E2CFD"/>
    <w:rsid w:val="007E2ECF"/>
    <w:rsid w:val="007E5BAC"/>
    <w:rsid w:val="007E69A1"/>
    <w:rsid w:val="007E7A70"/>
    <w:rsid w:val="007F1CA8"/>
    <w:rsid w:val="007F40ED"/>
    <w:rsid w:val="007F4F6A"/>
    <w:rsid w:val="007F5849"/>
    <w:rsid w:val="0080487D"/>
    <w:rsid w:val="00806600"/>
    <w:rsid w:val="0081065F"/>
    <w:rsid w:val="00810A28"/>
    <w:rsid w:val="00811958"/>
    <w:rsid w:val="00812F30"/>
    <w:rsid w:val="0081338D"/>
    <w:rsid w:val="00814F65"/>
    <w:rsid w:val="008214B7"/>
    <w:rsid w:val="008219CE"/>
    <w:rsid w:val="00821A52"/>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74CB"/>
    <w:rsid w:val="00853703"/>
    <w:rsid w:val="00855D24"/>
    <w:rsid w:val="00857DF4"/>
    <w:rsid w:val="00865ED6"/>
    <w:rsid w:val="00871156"/>
    <w:rsid w:val="008765EA"/>
    <w:rsid w:val="00876B98"/>
    <w:rsid w:val="00880AC1"/>
    <w:rsid w:val="0088309D"/>
    <w:rsid w:val="00883187"/>
    <w:rsid w:val="008874A4"/>
    <w:rsid w:val="008903EF"/>
    <w:rsid w:val="00890EB9"/>
    <w:rsid w:val="008916C5"/>
    <w:rsid w:val="00891E90"/>
    <w:rsid w:val="00895196"/>
    <w:rsid w:val="008960A2"/>
    <w:rsid w:val="0089769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3C86"/>
    <w:rsid w:val="008F4CB2"/>
    <w:rsid w:val="008F639B"/>
    <w:rsid w:val="008F70AB"/>
    <w:rsid w:val="008F7938"/>
    <w:rsid w:val="008F79F2"/>
    <w:rsid w:val="00900BCA"/>
    <w:rsid w:val="00901F4F"/>
    <w:rsid w:val="00907C29"/>
    <w:rsid w:val="0091480E"/>
    <w:rsid w:val="00915177"/>
    <w:rsid w:val="009154BE"/>
    <w:rsid w:val="00921DE9"/>
    <w:rsid w:val="00923A94"/>
    <w:rsid w:val="009251C8"/>
    <w:rsid w:val="00926D4C"/>
    <w:rsid w:val="00927540"/>
    <w:rsid w:val="00934853"/>
    <w:rsid w:val="009371C1"/>
    <w:rsid w:val="00937FF4"/>
    <w:rsid w:val="0094055B"/>
    <w:rsid w:val="00940ED5"/>
    <w:rsid w:val="009451C5"/>
    <w:rsid w:val="00946F81"/>
    <w:rsid w:val="00947853"/>
    <w:rsid w:val="009549D1"/>
    <w:rsid w:val="00954E63"/>
    <w:rsid w:val="00955D5A"/>
    <w:rsid w:val="0095646A"/>
    <w:rsid w:val="00956854"/>
    <w:rsid w:val="00957449"/>
    <w:rsid w:val="00957592"/>
    <w:rsid w:val="00961E2B"/>
    <w:rsid w:val="00963AA0"/>
    <w:rsid w:val="009663B1"/>
    <w:rsid w:val="00967385"/>
    <w:rsid w:val="00971E23"/>
    <w:rsid w:val="0097231D"/>
    <w:rsid w:val="00972B6E"/>
    <w:rsid w:val="00972EA8"/>
    <w:rsid w:val="009738AA"/>
    <w:rsid w:val="00974C19"/>
    <w:rsid w:val="00975309"/>
    <w:rsid w:val="0097562E"/>
    <w:rsid w:val="00982448"/>
    <w:rsid w:val="009834A0"/>
    <w:rsid w:val="00995012"/>
    <w:rsid w:val="0099751B"/>
    <w:rsid w:val="009A0F7F"/>
    <w:rsid w:val="009A22C9"/>
    <w:rsid w:val="009A4B04"/>
    <w:rsid w:val="009A589C"/>
    <w:rsid w:val="009A6C4D"/>
    <w:rsid w:val="009B1C99"/>
    <w:rsid w:val="009B320A"/>
    <w:rsid w:val="009B3A78"/>
    <w:rsid w:val="009C24FD"/>
    <w:rsid w:val="009C55E8"/>
    <w:rsid w:val="009C5B40"/>
    <w:rsid w:val="009C679C"/>
    <w:rsid w:val="009C708D"/>
    <w:rsid w:val="009D0A96"/>
    <w:rsid w:val="009D0DA9"/>
    <w:rsid w:val="009D1018"/>
    <w:rsid w:val="009D35DB"/>
    <w:rsid w:val="009D76AB"/>
    <w:rsid w:val="009E00F7"/>
    <w:rsid w:val="009E0630"/>
    <w:rsid w:val="009E20F6"/>
    <w:rsid w:val="009E4E83"/>
    <w:rsid w:val="009E58B2"/>
    <w:rsid w:val="009E6485"/>
    <w:rsid w:val="009E65F4"/>
    <w:rsid w:val="009E7C12"/>
    <w:rsid w:val="009F2F73"/>
    <w:rsid w:val="009F39AE"/>
    <w:rsid w:val="009F7040"/>
    <w:rsid w:val="009F76C1"/>
    <w:rsid w:val="009F7AD4"/>
    <w:rsid w:val="00A030B0"/>
    <w:rsid w:val="00A05006"/>
    <w:rsid w:val="00A05A3B"/>
    <w:rsid w:val="00A0743C"/>
    <w:rsid w:val="00A1000E"/>
    <w:rsid w:val="00A111D3"/>
    <w:rsid w:val="00A112D1"/>
    <w:rsid w:val="00A12BC9"/>
    <w:rsid w:val="00A13E99"/>
    <w:rsid w:val="00A1547D"/>
    <w:rsid w:val="00A206F5"/>
    <w:rsid w:val="00A22474"/>
    <w:rsid w:val="00A22A14"/>
    <w:rsid w:val="00A22F6D"/>
    <w:rsid w:val="00A23BC5"/>
    <w:rsid w:val="00A260A4"/>
    <w:rsid w:val="00A310B2"/>
    <w:rsid w:val="00A32268"/>
    <w:rsid w:val="00A33224"/>
    <w:rsid w:val="00A341F6"/>
    <w:rsid w:val="00A34D82"/>
    <w:rsid w:val="00A3641E"/>
    <w:rsid w:val="00A367B0"/>
    <w:rsid w:val="00A41359"/>
    <w:rsid w:val="00A4391C"/>
    <w:rsid w:val="00A44C57"/>
    <w:rsid w:val="00A45550"/>
    <w:rsid w:val="00A4632F"/>
    <w:rsid w:val="00A509D8"/>
    <w:rsid w:val="00A51BBC"/>
    <w:rsid w:val="00A550CF"/>
    <w:rsid w:val="00A62DB6"/>
    <w:rsid w:val="00A62E38"/>
    <w:rsid w:val="00A634FE"/>
    <w:rsid w:val="00A7217A"/>
    <w:rsid w:val="00A75BC9"/>
    <w:rsid w:val="00A75D7C"/>
    <w:rsid w:val="00A81A0B"/>
    <w:rsid w:val="00A81E99"/>
    <w:rsid w:val="00A83932"/>
    <w:rsid w:val="00A87CB7"/>
    <w:rsid w:val="00A87FCD"/>
    <w:rsid w:val="00A938E9"/>
    <w:rsid w:val="00A93B06"/>
    <w:rsid w:val="00AA0DA6"/>
    <w:rsid w:val="00AA23FC"/>
    <w:rsid w:val="00AA2668"/>
    <w:rsid w:val="00AA31A5"/>
    <w:rsid w:val="00AA3E52"/>
    <w:rsid w:val="00AA5F78"/>
    <w:rsid w:val="00AB10D5"/>
    <w:rsid w:val="00AB1920"/>
    <w:rsid w:val="00AB7E6C"/>
    <w:rsid w:val="00AC1093"/>
    <w:rsid w:val="00AC1776"/>
    <w:rsid w:val="00AC1C54"/>
    <w:rsid w:val="00AC4E02"/>
    <w:rsid w:val="00AC50C3"/>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C"/>
    <w:rsid w:val="00AF7209"/>
    <w:rsid w:val="00B020C6"/>
    <w:rsid w:val="00B106C4"/>
    <w:rsid w:val="00B108FF"/>
    <w:rsid w:val="00B10B05"/>
    <w:rsid w:val="00B15E74"/>
    <w:rsid w:val="00B204FD"/>
    <w:rsid w:val="00B21246"/>
    <w:rsid w:val="00B23998"/>
    <w:rsid w:val="00B24DCB"/>
    <w:rsid w:val="00B27BC8"/>
    <w:rsid w:val="00B32055"/>
    <w:rsid w:val="00B34AB3"/>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6874"/>
    <w:rsid w:val="00B67828"/>
    <w:rsid w:val="00B71624"/>
    <w:rsid w:val="00B722E8"/>
    <w:rsid w:val="00B73708"/>
    <w:rsid w:val="00B74F3C"/>
    <w:rsid w:val="00B754B7"/>
    <w:rsid w:val="00B754E3"/>
    <w:rsid w:val="00B8186E"/>
    <w:rsid w:val="00B828F1"/>
    <w:rsid w:val="00B84738"/>
    <w:rsid w:val="00B85505"/>
    <w:rsid w:val="00B86193"/>
    <w:rsid w:val="00B86B75"/>
    <w:rsid w:val="00B919EF"/>
    <w:rsid w:val="00B93B90"/>
    <w:rsid w:val="00B94245"/>
    <w:rsid w:val="00BA05D5"/>
    <w:rsid w:val="00BA58B5"/>
    <w:rsid w:val="00BA7401"/>
    <w:rsid w:val="00BA7FFA"/>
    <w:rsid w:val="00BB0D19"/>
    <w:rsid w:val="00BB2758"/>
    <w:rsid w:val="00BB463F"/>
    <w:rsid w:val="00BB6445"/>
    <w:rsid w:val="00BC1DDE"/>
    <w:rsid w:val="00BC3E4B"/>
    <w:rsid w:val="00BC4215"/>
    <w:rsid w:val="00BC48D5"/>
    <w:rsid w:val="00BD0AE1"/>
    <w:rsid w:val="00BD1D3D"/>
    <w:rsid w:val="00BD668E"/>
    <w:rsid w:val="00BE0C1F"/>
    <w:rsid w:val="00BE4BDB"/>
    <w:rsid w:val="00BF2ED9"/>
    <w:rsid w:val="00BF666E"/>
    <w:rsid w:val="00C00DBA"/>
    <w:rsid w:val="00C04588"/>
    <w:rsid w:val="00C04DC8"/>
    <w:rsid w:val="00C05E4F"/>
    <w:rsid w:val="00C07172"/>
    <w:rsid w:val="00C0781E"/>
    <w:rsid w:val="00C10FA0"/>
    <w:rsid w:val="00C12ADB"/>
    <w:rsid w:val="00C13056"/>
    <w:rsid w:val="00C137FB"/>
    <w:rsid w:val="00C178DF"/>
    <w:rsid w:val="00C21F5A"/>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B55"/>
    <w:rsid w:val="00C56642"/>
    <w:rsid w:val="00C57F4B"/>
    <w:rsid w:val="00C615DB"/>
    <w:rsid w:val="00C62BF3"/>
    <w:rsid w:val="00C62DDF"/>
    <w:rsid w:val="00C66148"/>
    <w:rsid w:val="00C7156E"/>
    <w:rsid w:val="00C71A3F"/>
    <w:rsid w:val="00C722CD"/>
    <w:rsid w:val="00C73438"/>
    <w:rsid w:val="00C737FA"/>
    <w:rsid w:val="00C82058"/>
    <w:rsid w:val="00C85A01"/>
    <w:rsid w:val="00C861A8"/>
    <w:rsid w:val="00C863C9"/>
    <w:rsid w:val="00C8798E"/>
    <w:rsid w:val="00C87D91"/>
    <w:rsid w:val="00C931C3"/>
    <w:rsid w:val="00C933DD"/>
    <w:rsid w:val="00C95388"/>
    <w:rsid w:val="00CA1529"/>
    <w:rsid w:val="00CA155C"/>
    <w:rsid w:val="00CA5C9F"/>
    <w:rsid w:val="00CA72BF"/>
    <w:rsid w:val="00CB32E6"/>
    <w:rsid w:val="00CB5178"/>
    <w:rsid w:val="00CB6E8B"/>
    <w:rsid w:val="00CC23C8"/>
    <w:rsid w:val="00CD23ED"/>
    <w:rsid w:val="00CD3F1A"/>
    <w:rsid w:val="00CD44F0"/>
    <w:rsid w:val="00CD565D"/>
    <w:rsid w:val="00CD5DAD"/>
    <w:rsid w:val="00CD7E37"/>
    <w:rsid w:val="00CE171A"/>
    <w:rsid w:val="00CE2D63"/>
    <w:rsid w:val="00CE7B35"/>
    <w:rsid w:val="00CF028F"/>
    <w:rsid w:val="00CF0334"/>
    <w:rsid w:val="00CF3D99"/>
    <w:rsid w:val="00CF43C1"/>
    <w:rsid w:val="00CF6297"/>
    <w:rsid w:val="00D00DF9"/>
    <w:rsid w:val="00D04258"/>
    <w:rsid w:val="00D0608C"/>
    <w:rsid w:val="00D0721E"/>
    <w:rsid w:val="00D07DA0"/>
    <w:rsid w:val="00D138D0"/>
    <w:rsid w:val="00D153BC"/>
    <w:rsid w:val="00D25314"/>
    <w:rsid w:val="00D35B55"/>
    <w:rsid w:val="00D40540"/>
    <w:rsid w:val="00D427B7"/>
    <w:rsid w:val="00D4588D"/>
    <w:rsid w:val="00D52F88"/>
    <w:rsid w:val="00D546E3"/>
    <w:rsid w:val="00D562CB"/>
    <w:rsid w:val="00D622BD"/>
    <w:rsid w:val="00D629A3"/>
    <w:rsid w:val="00D6532A"/>
    <w:rsid w:val="00D65F96"/>
    <w:rsid w:val="00D675E7"/>
    <w:rsid w:val="00D711CF"/>
    <w:rsid w:val="00D729C7"/>
    <w:rsid w:val="00D73F2B"/>
    <w:rsid w:val="00D7424B"/>
    <w:rsid w:val="00D74AFF"/>
    <w:rsid w:val="00D76E06"/>
    <w:rsid w:val="00D775D9"/>
    <w:rsid w:val="00D8080F"/>
    <w:rsid w:val="00D81DDB"/>
    <w:rsid w:val="00D858B4"/>
    <w:rsid w:val="00D87343"/>
    <w:rsid w:val="00D87704"/>
    <w:rsid w:val="00D92E0B"/>
    <w:rsid w:val="00D94987"/>
    <w:rsid w:val="00D94B66"/>
    <w:rsid w:val="00DA2305"/>
    <w:rsid w:val="00DA29F4"/>
    <w:rsid w:val="00DA2CB7"/>
    <w:rsid w:val="00DA31AE"/>
    <w:rsid w:val="00DA42EA"/>
    <w:rsid w:val="00DA547C"/>
    <w:rsid w:val="00DA5A11"/>
    <w:rsid w:val="00DA6A0F"/>
    <w:rsid w:val="00DA6B53"/>
    <w:rsid w:val="00DB3CFC"/>
    <w:rsid w:val="00DB413F"/>
    <w:rsid w:val="00DC149F"/>
    <w:rsid w:val="00DC1997"/>
    <w:rsid w:val="00DC2B05"/>
    <w:rsid w:val="00DC2D43"/>
    <w:rsid w:val="00DC3F34"/>
    <w:rsid w:val="00DC490B"/>
    <w:rsid w:val="00DD04E2"/>
    <w:rsid w:val="00DD0697"/>
    <w:rsid w:val="00DD4036"/>
    <w:rsid w:val="00DD5430"/>
    <w:rsid w:val="00DD79F8"/>
    <w:rsid w:val="00DE240C"/>
    <w:rsid w:val="00DE4A0E"/>
    <w:rsid w:val="00DE5A6F"/>
    <w:rsid w:val="00DF004E"/>
    <w:rsid w:val="00DF5790"/>
    <w:rsid w:val="00DF5CAD"/>
    <w:rsid w:val="00DF5FE7"/>
    <w:rsid w:val="00DF6815"/>
    <w:rsid w:val="00E00CAE"/>
    <w:rsid w:val="00E012AB"/>
    <w:rsid w:val="00E01A9A"/>
    <w:rsid w:val="00E01FC8"/>
    <w:rsid w:val="00E04413"/>
    <w:rsid w:val="00E04D60"/>
    <w:rsid w:val="00E06F9E"/>
    <w:rsid w:val="00E15B1F"/>
    <w:rsid w:val="00E1605F"/>
    <w:rsid w:val="00E16ABF"/>
    <w:rsid w:val="00E23B6B"/>
    <w:rsid w:val="00E23DF0"/>
    <w:rsid w:val="00E24AA1"/>
    <w:rsid w:val="00E24F4C"/>
    <w:rsid w:val="00E255AE"/>
    <w:rsid w:val="00E2723D"/>
    <w:rsid w:val="00E27BA7"/>
    <w:rsid w:val="00E314E2"/>
    <w:rsid w:val="00E315A3"/>
    <w:rsid w:val="00E3506A"/>
    <w:rsid w:val="00E4111F"/>
    <w:rsid w:val="00E449A3"/>
    <w:rsid w:val="00E44FF1"/>
    <w:rsid w:val="00E45961"/>
    <w:rsid w:val="00E46C37"/>
    <w:rsid w:val="00E50464"/>
    <w:rsid w:val="00E5183A"/>
    <w:rsid w:val="00E550F6"/>
    <w:rsid w:val="00E60B94"/>
    <w:rsid w:val="00E61849"/>
    <w:rsid w:val="00E6302C"/>
    <w:rsid w:val="00E63911"/>
    <w:rsid w:val="00E642F0"/>
    <w:rsid w:val="00E70B58"/>
    <w:rsid w:val="00E72078"/>
    <w:rsid w:val="00E72258"/>
    <w:rsid w:val="00E74FEB"/>
    <w:rsid w:val="00E7736E"/>
    <w:rsid w:val="00E80137"/>
    <w:rsid w:val="00E803A8"/>
    <w:rsid w:val="00E82F38"/>
    <w:rsid w:val="00E86651"/>
    <w:rsid w:val="00E86B61"/>
    <w:rsid w:val="00E915DF"/>
    <w:rsid w:val="00E92DBF"/>
    <w:rsid w:val="00E94D1F"/>
    <w:rsid w:val="00EA1092"/>
    <w:rsid w:val="00EA16E2"/>
    <w:rsid w:val="00EA5A67"/>
    <w:rsid w:val="00EB23E2"/>
    <w:rsid w:val="00EB6459"/>
    <w:rsid w:val="00EB6782"/>
    <w:rsid w:val="00EC1AAD"/>
    <w:rsid w:val="00EC1E4A"/>
    <w:rsid w:val="00EC4281"/>
    <w:rsid w:val="00EC4752"/>
    <w:rsid w:val="00ED1BB0"/>
    <w:rsid w:val="00ED3E06"/>
    <w:rsid w:val="00ED5985"/>
    <w:rsid w:val="00ED6C34"/>
    <w:rsid w:val="00ED73F1"/>
    <w:rsid w:val="00EE0012"/>
    <w:rsid w:val="00EE180C"/>
    <w:rsid w:val="00EE1DD5"/>
    <w:rsid w:val="00EE346C"/>
    <w:rsid w:val="00EE4149"/>
    <w:rsid w:val="00EE613D"/>
    <w:rsid w:val="00F015FE"/>
    <w:rsid w:val="00F01B62"/>
    <w:rsid w:val="00F03365"/>
    <w:rsid w:val="00F07657"/>
    <w:rsid w:val="00F1042D"/>
    <w:rsid w:val="00F10690"/>
    <w:rsid w:val="00F112FE"/>
    <w:rsid w:val="00F13F03"/>
    <w:rsid w:val="00F2202A"/>
    <w:rsid w:val="00F22D0A"/>
    <w:rsid w:val="00F2526B"/>
    <w:rsid w:val="00F255B2"/>
    <w:rsid w:val="00F25F31"/>
    <w:rsid w:val="00F26535"/>
    <w:rsid w:val="00F309B0"/>
    <w:rsid w:val="00F31C16"/>
    <w:rsid w:val="00F32EB6"/>
    <w:rsid w:val="00F338EE"/>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70EA8"/>
    <w:rsid w:val="00F73DDA"/>
    <w:rsid w:val="00F74124"/>
    <w:rsid w:val="00F83C91"/>
    <w:rsid w:val="00F84401"/>
    <w:rsid w:val="00F8462A"/>
    <w:rsid w:val="00F84653"/>
    <w:rsid w:val="00F85B31"/>
    <w:rsid w:val="00F860AA"/>
    <w:rsid w:val="00F90110"/>
    <w:rsid w:val="00F944FB"/>
    <w:rsid w:val="00F959F7"/>
    <w:rsid w:val="00FA017F"/>
    <w:rsid w:val="00FA0EBB"/>
    <w:rsid w:val="00FA74E1"/>
    <w:rsid w:val="00FA7C1A"/>
    <w:rsid w:val="00FB3B7C"/>
    <w:rsid w:val="00FB7931"/>
    <w:rsid w:val="00FC2276"/>
    <w:rsid w:val="00FC22CC"/>
    <w:rsid w:val="00FC29F4"/>
    <w:rsid w:val="00FC2D07"/>
    <w:rsid w:val="00FC5B28"/>
    <w:rsid w:val="00FC63C2"/>
    <w:rsid w:val="00FC6DCA"/>
    <w:rsid w:val="00FC6E1F"/>
    <w:rsid w:val="00FD2E2F"/>
    <w:rsid w:val="00FD3A71"/>
    <w:rsid w:val="00FD5540"/>
    <w:rsid w:val="00FD62A9"/>
    <w:rsid w:val="00FD75B9"/>
    <w:rsid w:val="00FE0D75"/>
    <w:rsid w:val="00FF2632"/>
    <w:rsid w:val="01E256C9"/>
    <w:rsid w:val="042D183B"/>
    <w:rsid w:val="0454B579"/>
    <w:rsid w:val="07E82653"/>
    <w:rsid w:val="0D913FF5"/>
    <w:rsid w:val="0E2D2DEF"/>
    <w:rsid w:val="307CB9BF"/>
    <w:rsid w:val="32658AB8"/>
    <w:rsid w:val="32678B8A"/>
    <w:rsid w:val="34016934"/>
    <w:rsid w:val="3F4F74AB"/>
    <w:rsid w:val="407DFEE3"/>
    <w:rsid w:val="450FD462"/>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601A"/>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729964138">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88550955">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atic_web_page"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hyperlink" Target="https://seaborn.pydata.org/examples/timeseries_facets.html" TargetMode="External"/><Relationship Id="rId21" Type="http://schemas.openxmlformats.org/officeDocument/2006/relationships/image" Target="media/image5.png"/><Relationship Id="rId34" Type="http://schemas.openxmlformats.org/officeDocument/2006/relationships/hyperlink" Target="https://github.com/jupyter-widgets/ipywidgets"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amitamola/minard_chart" TargetMode="External"/><Relationship Id="rId20" Type="http://schemas.openxmlformats.org/officeDocument/2006/relationships/image" Target="media/image4.png"/><Relationship Id="rId29" Type="http://schemas.openxmlformats.org/officeDocument/2006/relationships/hyperlink" Target="https://observablehq.com/explore" TargetMode="External"/><Relationship Id="rId41" Type="http://schemas.openxmlformats.org/officeDocument/2006/relationships/hyperlink" Target="https://jupyterlite.github.io/demo/la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hyperlink" Target="https://web.archive.org/web/20221204213018/https:/datawanderings.com/2019/07/08/merging-historical-maps/" TargetMode="External"/><Relationship Id="rId37" Type="http://schemas.openxmlformats.org/officeDocument/2006/relationships/image" Target="media/image13.jpeg"/><Relationship Id="rId40" Type="http://schemas.openxmlformats.org/officeDocument/2006/relationships/hyperlink" Target="https://plotly.com/python/line-and-scatter/"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observablehq.com/@mbostock/the-wealth-health-of-nations" TargetMode="External"/><Relationship Id="rId28" Type="http://schemas.openxmlformats.org/officeDocument/2006/relationships/hyperlink" Target="https://choosealicense.com/licenses/isc/" TargetMode="External"/><Relationship Id="rId36" Type="http://schemas.openxmlformats.org/officeDocument/2006/relationships/image" Target="media/image12.jpeg"/><Relationship Id="rId10" Type="http://schemas.microsoft.com/office/2011/relationships/commentsExtended" Target="commentsExtended.xml"/><Relationship Id="rId19" Type="http://schemas.openxmlformats.org/officeDocument/2006/relationships/image" Target="media/image3.gif"/><Relationship Id="rId31" Type="http://schemas.openxmlformats.org/officeDocument/2006/relationships/hyperlink" Target="https://web.archive.org/web/20240123181231/https:/en.wikipedia.org/wiki/GeoJSON"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s://github.com/amitamola/minard_chart" TargetMode="External"/><Relationship Id="rId22" Type="http://schemas.openxmlformats.org/officeDocument/2006/relationships/hyperlink" Target="https://observablehq.com/" TargetMode="External"/><Relationship Id="rId27" Type="http://schemas.openxmlformats.org/officeDocument/2006/relationships/hyperlink" Target="https://observablehq.com/embed/@mbostock/the-wealth-health-of-nations?cells=viewof+date%2Clegend%2Cchart" TargetMode="External"/><Relationship Id="rId30" Type="http://schemas.openxmlformats.org/officeDocument/2006/relationships/image" Target="media/image9.png"/><Relationship Id="rId35" Type="http://schemas.openxmlformats.org/officeDocument/2006/relationships/image" Target="media/image11.gif"/><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github.com/amitamola/minard_chart/blob/main/LICENSE" TargetMode="Externa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2315</Words>
  <Characters>13198</Characters>
  <Application>Microsoft Office Word</Application>
  <DocSecurity>0</DocSecurity>
  <Lines>109</Lines>
  <Paragraphs>30</Paragraphs>
  <ScaleCrop>false</ScaleCrop>
  <Company/>
  <LinksUpToDate>false</LinksUpToDate>
  <CharactersWithSpaces>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79</cp:revision>
  <dcterms:created xsi:type="dcterms:W3CDTF">2024-04-16T14:53:00Z</dcterms:created>
  <dcterms:modified xsi:type="dcterms:W3CDTF">2024-06-17T09:21:00Z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