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48064" w14:textId="79942075" w:rsidR="002C397A" w:rsidRPr="00F648DB" w:rsidRDefault="0097049D">
      <w:pPr>
        <w:pStyle w:val="Heading1"/>
      </w:pPr>
      <w:bookmarkStart w:id="0" w:name="markdown-guidelines"/>
      <w:commentRangeStart w:id="1"/>
      <w:commentRangeStart w:id="2"/>
      <w:commentRangeStart w:id="3"/>
      <w:commentRangeStart w:id="4"/>
      <w:del w:id="5" w:author="Pawel KAMINSKI" w:date="2024-06-04T10:41:00Z">
        <w:r w:rsidDel="00B84B78">
          <w:delText>G</w:delText>
        </w:r>
        <w:r w:rsidR="004F7245" w:rsidDel="00B84B78">
          <w:delText>uidelines</w:delText>
        </w:r>
        <w:bookmarkEnd w:id="0"/>
        <w:r w:rsidDel="00B84B78">
          <w:delText xml:space="preserve"> </w:delText>
        </w:r>
        <w:r w:rsidR="00CB122C" w:rsidDel="00B84B78">
          <w:delText>On</w:delText>
        </w:r>
      </w:del>
      <w:ins w:id="6" w:author="Pawel KAMINSKI" w:date="2024-06-04T10:41:00Z">
        <w:r w:rsidR="00B84B78">
          <w:t>Introduction To</w:t>
        </w:r>
      </w:ins>
      <w:r w:rsidR="00CB122C">
        <w:t xml:space="preserve"> Writing Chapters In </w:t>
      </w:r>
      <w:r w:rsidR="00530128">
        <w:t>Microsoft Word (.docx)</w:t>
      </w:r>
      <w:commentRangeEnd w:id="1"/>
      <w:r>
        <w:rPr>
          <w:rStyle w:val="CommentReference"/>
        </w:rPr>
        <w:commentReference w:id="1"/>
      </w:r>
      <w:commentRangeEnd w:id="2"/>
      <w:r>
        <w:rPr>
          <w:rStyle w:val="CommentReference"/>
        </w:rPr>
        <w:commentReference w:id="2"/>
      </w:r>
      <w:commentRangeEnd w:id="3"/>
      <w:r>
        <w:rPr>
          <w:rStyle w:val="CommentReference"/>
        </w:rPr>
        <w:commentReference w:id="3"/>
      </w:r>
      <w:commentRangeEnd w:id="4"/>
      <w:r w:rsidR="00CB10D2">
        <w:rPr>
          <w:rStyle w:val="CommentReference"/>
          <w:rFonts w:asciiTheme="minorHAnsi" w:eastAsiaTheme="minorHAnsi" w:hAnsiTheme="minorHAnsi" w:cstheme="minorBidi"/>
          <w:b w:val="0"/>
          <w:bCs w:val="0"/>
          <w:color w:val="auto"/>
        </w:rPr>
        <w:commentReference w:id="4"/>
      </w:r>
    </w:p>
    <w:p w14:paraId="7FBFDBB7" w14:textId="7D41BB50" w:rsidR="004F7245" w:rsidRPr="003C238D" w:rsidRDefault="007F1CA8" w:rsidP="004F7245">
      <w:pPr>
        <w:pStyle w:val="Heading2"/>
      </w:pPr>
      <w:bookmarkStart w:id="8" w:name="headers"/>
      <w:r w:rsidRPr="002D631C">
        <w:t>Styles</w:t>
      </w:r>
    </w:p>
    <w:p w14:paraId="2E584075" w14:textId="5C3F5C43" w:rsidR="004F7245" w:rsidRDefault="000037CC" w:rsidP="008E7EF6">
      <w:pPr>
        <w:pStyle w:val="BodyText"/>
        <w:jc w:val="both"/>
      </w:pPr>
      <w:ins w:id="9" w:author="Pawel KAMINSKI" w:date="2024-06-10T11:09:00Z">
        <w:r>
          <w:t xml:space="preserve">We would like to </w:t>
        </w:r>
        <w:r w:rsidR="008E7EF6">
          <w:t>emphasize</w:t>
        </w:r>
        <w:r>
          <w:t xml:space="preserve"> </w:t>
        </w:r>
        <w:r w:rsidR="008E7EF6">
          <w:t>the importance of MS Word</w:t>
        </w:r>
      </w:ins>
      <w:ins w:id="10" w:author="Pawel KAMINSKI" w:date="2024-06-10T11:11:00Z">
        <w:r w:rsidR="0082633F">
          <w:t xml:space="preserve"> styles</w:t>
        </w:r>
      </w:ins>
      <w:ins w:id="11" w:author="Pawel KAMINSKI" w:date="2024-06-10T11:09:00Z">
        <w:r w:rsidR="008E7EF6">
          <w:t>.</w:t>
        </w:r>
      </w:ins>
      <w:commentRangeStart w:id="12"/>
      <w:commentRangeStart w:id="13"/>
      <w:commentRangeStart w:id="14"/>
      <w:del w:id="15" w:author="Pawel KAMINSKI" w:date="2024-06-10T11:10:00Z">
        <w:r w:rsidR="004F7245" w:rsidDel="008E7EF6">
          <w:delText>MS Word styles are your friend.</w:delText>
        </w:r>
        <w:commentRangeEnd w:id="12"/>
        <w:r w:rsidR="004F7245" w:rsidDel="008E7EF6">
          <w:rPr>
            <w:rStyle w:val="CommentReference"/>
          </w:rPr>
          <w:commentReference w:id="12"/>
        </w:r>
        <w:commentRangeEnd w:id="13"/>
        <w:r w:rsidR="004F7245" w:rsidDel="008E7EF6">
          <w:rPr>
            <w:rStyle w:val="CommentReference"/>
          </w:rPr>
          <w:commentReference w:id="13"/>
        </w:r>
        <w:commentRangeEnd w:id="14"/>
        <w:r w:rsidR="00E679E4" w:rsidDel="008E7EF6">
          <w:rPr>
            <w:rStyle w:val="CommentReference"/>
          </w:rPr>
          <w:commentReference w:id="14"/>
        </w:r>
      </w:del>
      <w:r w:rsidR="004F7245">
        <w:t xml:space="preserve"> The</w:t>
      </w:r>
      <w:r w:rsidR="43BFFDDD">
        <w:t>y</w:t>
      </w:r>
      <w:r w:rsidR="004F7245">
        <w:t xml:space="preserve"> are a way for the platform to recognize whether you intend a body of text to be a heading or a paragraph. For a human, it may seem like an easy task in distinguishing a paragraph from a quotation or a chapter title from a section header, but that’s because a typical human </w:t>
      </w:r>
      <w:r w:rsidR="0A0E92D9">
        <w:t>has</w:t>
      </w:r>
      <w:r w:rsidR="004F7245">
        <w:t xml:space="preserve"> seen lots and lots of </w:t>
      </w:r>
      <w:r w:rsidR="007F1CA8">
        <w:t>text</w:t>
      </w:r>
      <w:r w:rsidR="004F7245">
        <w:t xml:space="preserve"> and developed an intuition</w:t>
      </w:r>
      <w:r w:rsidR="007F1CA8">
        <w:t xml:space="preserve"> in this regard</w:t>
      </w:r>
      <w:r w:rsidR="004F7245">
        <w:t>.</w:t>
      </w:r>
      <w:r w:rsidR="007F1CA8">
        <w:t xml:space="preserve"> For instructions run by a computer, this task is not so simple.</w:t>
      </w:r>
    </w:p>
    <w:p w14:paraId="140D8419" w14:textId="39D92B81" w:rsidR="004F7245" w:rsidRDefault="007F1CA8" w:rsidP="00363A63">
      <w:pPr>
        <w:pStyle w:val="BodyText"/>
        <w:jc w:val="both"/>
      </w:pPr>
      <w:r>
        <w:t xml:space="preserve">This is why you must use MS Word styles </w:t>
      </w:r>
      <w:r w:rsidR="1B1B819B">
        <w:t>for</w:t>
      </w:r>
      <w:r>
        <w:t xml:space="preserve"> the computer to transform your manuscript into a book.</w:t>
      </w:r>
    </w:p>
    <w:p w14:paraId="0476CCBE" w14:textId="19BB1C50" w:rsidR="009F76C1" w:rsidRDefault="009F76C1" w:rsidP="00363A63">
      <w:pPr>
        <w:pStyle w:val="BodyText"/>
        <w:jc w:val="both"/>
      </w:pPr>
      <w:r>
        <w:t xml:space="preserve">In order to choose a style, first find the “Home” tab at the top of your MS Word window. Secondly, either select a </w:t>
      </w:r>
      <w:r w:rsidR="007E73BE">
        <w:t>one of the visible styles from</w:t>
      </w:r>
      <w:r>
        <w:t xml:space="preserve"> the “Styles” box or click the “⊽” button on the right, choose “Apply Styles” and enter the name of a style you need. </w:t>
      </w:r>
      <w:commentRangeStart w:id="16"/>
      <w:commentRangeStart w:id="17"/>
      <w:commentRangeStart w:id="18"/>
      <w:del w:id="19" w:author="Pawel KAMINSKI" w:date="2024-06-04T11:25:00Z">
        <w:r w:rsidRPr="7E0CE381" w:rsidDel="002A7B04">
          <w:rPr>
            <w:i/>
            <w:iCs/>
          </w:rPr>
          <w:fldChar w:fldCharType="begin"/>
        </w:r>
        <w:r w:rsidRPr="7E0CE381" w:rsidDel="002A7B04">
          <w:rPr>
            <w:i/>
            <w:iCs/>
          </w:rPr>
          <w:delInstrText xml:space="preserve"> REF _Ref157163493 \h  \* MERGEFORMAT </w:delInstrText>
        </w:r>
        <w:r w:rsidRPr="7E0CE381" w:rsidDel="002A7B04">
          <w:rPr>
            <w:i/>
            <w:iCs/>
          </w:rPr>
        </w:r>
        <w:r w:rsidRPr="7E0CE381" w:rsidDel="002A7B04">
          <w:rPr>
            <w:i/>
            <w:iCs/>
          </w:rPr>
          <w:fldChar w:fldCharType="separate"/>
        </w:r>
        <w:r w:rsidRPr="7E0CE381" w:rsidDel="002A7B04">
          <w:rPr>
            <w:i/>
            <w:iCs/>
          </w:rPr>
          <w:delText xml:space="preserve">Figure </w:delText>
        </w:r>
        <w:r w:rsidRPr="7E0CE381" w:rsidDel="002A7B04">
          <w:rPr>
            <w:i/>
            <w:iCs/>
            <w:noProof/>
          </w:rPr>
          <w:delText>1</w:delText>
        </w:r>
        <w:r w:rsidRPr="7E0CE381" w:rsidDel="002A7B04">
          <w:rPr>
            <w:i/>
            <w:iCs/>
          </w:rPr>
          <w:delText>. How to select a MS Word style.</w:delText>
        </w:r>
        <w:r w:rsidRPr="7E0CE381" w:rsidDel="002A7B04">
          <w:rPr>
            <w:i/>
            <w:iCs/>
          </w:rPr>
          <w:fldChar w:fldCharType="end"/>
        </w:r>
        <w:commentRangeEnd w:id="16"/>
        <w:r w:rsidR="000A493C" w:rsidDel="002A7B04">
          <w:rPr>
            <w:rStyle w:val="CommentReference"/>
          </w:rPr>
          <w:commentReference w:id="16"/>
        </w:r>
        <w:commentRangeEnd w:id="17"/>
        <w:r w:rsidDel="002A7B04">
          <w:rPr>
            <w:rStyle w:val="CommentReference"/>
          </w:rPr>
          <w:commentReference w:id="17"/>
        </w:r>
      </w:del>
      <w:commentRangeEnd w:id="18"/>
      <w:r w:rsidR="00903509">
        <w:rPr>
          <w:rStyle w:val="CommentReference"/>
        </w:rPr>
        <w:commentReference w:id="18"/>
      </w:r>
      <w:del w:id="21" w:author="Pawel KAMINSKI" w:date="2024-06-04T11:25:00Z">
        <w:r w:rsidDel="002A7B04">
          <w:delText xml:space="preserve">” </w:delText>
        </w:r>
      </w:del>
      <w:ins w:id="22" w:author="Pawel KAMINSKI" w:date="2024-06-04T11:25:00Z">
        <w:r w:rsidR="002A7B04">
          <w:fldChar w:fldCharType="begin"/>
        </w:r>
        <w:r w:rsidR="002A7B04">
          <w:instrText xml:space="preserve"> REF _Ref168392719 \h </w:instrText>
        </w:r>
      </w:ins>
      <w:r w:rsidR="002A7B04">
        <w:fldChar w:fldCharType="separate"/>
      </w:r>
      <w:ins w:id="23" w:author="Pawel KAMINSKI" w:date="2024-06-06T10:38:00Z">
        <w:r w:rsidR="00A94C10">
          <w:t xml:space="preserve">Figure </w:t>
        </w:r>
        <w:r w:rsidR="00A94C10">
          <w:rPr>
            <w:noProof/>
          </w:rPr>
          <w:t>1</w:t>
        </w:r>
      </w:ins>
      <w:ins w:id="24" w:author="Pawel KAMINSKI" w:date="2024-06-04T11:25:00Z">
        <w:r w:rsidR="002A7B04">
          <w:fldChar w:fldCharType="end"/>
        </w:r>
        <w:r w:rsidR="002A7B04">
          <w:t xml:space="preserve"> </w:t>
        </w:r>
      </w:ins>
      <w:r>
        <w:t>shows you how to do it. In</w:t>
      </w:r>
      <w:ins w:id="25" w:author="Pawel KAMINSKI" w:date="2024-06-04T11:25:00Z">
        <w:r w:rsidR="00405562">
          <w:t xml:space="preserve"> </w:t>
        </w:r>
      </w:ins>
      <w:ins w:id="26" w:author="Pawel KAMINSKI" w:date="2024-06-04T11:27:00Z">
        <w:r w:rsidR="000A1236">
          <w:fldChar w:fldCharType="begin"/>
        </w:r>
        <w:r w:rsidR="000A1236">
          <w:instrText xml:space="preserve"> REF _Ref168392886 \h </w:instrText>
        </w:r>
      </w:ins>
      <w:r w:rsidR="000A1236">
        <w:fldChar w:fldCharType="separate"/>
      </w:r>
      <w:ins w:id="27" w:author="Pawel KAMINSKI" w:date="2024-06-06T10:38:00Z">
        <w:r w:rsidR="00A94C10">
          <w:t xml:space="preserve">Table </w:t>
        </w:r>
        <w:r w:rsidR="00A94C10">
          <w:rPr>
            <w:noProof/>
          </w:rPr>
          <w:t>1</w:t>
        </w:r>
        <w:r w:rsidR="00A94C10">
          <w:t xml:space="preserve">: </w:t>
        </w:r>
      </w:ins>
      <w:ins w:id="28" w:author="Pawel KAMINSKI" w:date="2024-06-04T11:27:00Z">
        <w:r w:rsidR="000A1236">
          <w:fldChar w:fldCharType="end"/>
        </w:r>
      </w:ins>
      <w:r>
        <w:t xml:space="preserve"> </w:t>
      </w:r>
      <w:del w:id="29" w:author="Pawel KAMINSKI" w:date="2024-06-04T11:25:00Z">
        <w:r w:rsidR="00CD5DAD" w:rsidRPr="7E0CE381" w:rsidDel="008F6C2D">
          <w:rPr>
            <w:i/>
            <w:iCs/>
          </w:rPr>
          <w:fldChar w:fldCharType="begin"/>
        </w:r>
        <w:r w:rsidR="00CD5DAD" w:rsidRPr="7E0CE381" w:rsidDel="008F6C2D">
          <w:rPr>
            <w:i/>
            <w:iCs/>
          </w:rPr>
          <w:delInstrText xml:space="preserve"> REF _Ref157164331 \h  \* MERGEFORMAT </w:delInstrText>
        </w:r>
        <w:r w:rsidR="00CD5DAD" w:rsidRPr="7E0CE381" w:rsidDel="008F6C2D">
          <w:rPr>
            <w:i/>
            <w:iCs/>
          </w:rPr>
        </w:r>
        <w:r w:rsidR="00CD5DAD" w:rsidRPr="7E0CE381" w:rsidDel="008F6C2D">
          <w:rPr>
            <w:i/>
            <w:iCs/>
          </w:rPr>
          <w:fldChar w:fldCharType="separate"/>
        </w:r>
        <w:r w:rsidR="00CD5DAD" w:rsidRPr="7E0CE381" w:rsidDel="008F6C2D">
          <w:rPr>
            <w:i/>
            <w:iCs/>
          </w:rPr>
          <w:delText xml:space="preserve">Table </w:delText>
        </w:r>
        <w:r w:rsidR="00CD5DAD" w:rsidRPr="7E0CE381" w:rsidDel="008F6C2D">
          <w:rPr>
            <w:i/>
            <w:iCs/>
            <w:noProof/>
          </w:rPr>
          <w:delText>1</w:delText>
        </w:r>
        <w:r w:rsidR="00CD5DAD" w:rsidRPr="7E0CE381" w:rsidDel="008F6C2D">
          <w:rPr>
            <w:i/>
            <w:iCs/>
          </w:rPr>
          <w:delText>.</w:delText>
        </w:r>
        <w:r w:rsidRPr="7E0CE381" w:rsidDel="008F6C2D">
          <w:rPr>
            <w:i/>
            <w:iCs/>
          </w:rPr>
          <w:delText xml:space="preserve"> MS Word styles that affect the structure of the end result.</w:delText>
        </w:r>
        <w:r w:rsidR="00CD5DAD" w:rsidRPr="7E0CE381" w:rsidDel="008F6C2D">
          <w:rPr>
            <w:i/>
            <w:iCs/>
          </w:rPr>
          <w:fldChar w:fldCharType="end"/>
        </w:r>
        <w:r w:rsidRPr="7E0CE381" w:rsidDel="008F6C2D">
          <w:rPr>
            <w:i/>
            <w:iCs/>
          </w:rPr>
          <w:delText>”</w:delText>
        </w:r>
        <w:r w:rsidDel="008F6C2D">
          <w:delText xml:space="preserve"> </w:delText>
        </w:r>
      </w:del>
      <w:r>
        <w:t xml:space="preserve">you can find the most important </w:t>
      </w:r>
      <w:r w:rsidR="00DB413F">
        <w:t xml:space="preserve">MS Word </w:t>
      </w:r>
      <w:r>
        <w:t>styles</w:t>
      </w:r>
      <w:r w:rsidR="00DB413F">
        <w:t xml:space="preserve"> you can use.</w:t>
      </w:r>
    </w:p>
    <w:p w14:paraId="561E0CE0" w14:textId="39788A9D" w:rsidR="00901F4F" w:rsidRDefault="00901F4F" w:rsidP="00901F4F">
      <w:pPr>
        <w:pStyle w:val="Caption"/>
      </w:pPr>
      <w:bookmarkStart w:id="30" w:name="_Ref168392719"/>
      <w:bookmarkStart w:id="31" w:name="_Ref157163493"/>
      <w:bookmarkStart w:id="32" w:name="_Toc168562706"/>
      <w:r>
        <w:t xml:space="preserve">Figure </w:t>
      </w:r>
      <w:r w:rsidRPr="0ADC15A0">
        <w:fldChar w:fldCharType="begin"/>
      </w:r>
      <w:r>
        <w:instrText xml:space="preserve"> SEQ Figure \* ARABIC </w:instrText>
      </w:r>
      <w:r w:rsidRPr="0ADC15A0">
        <w:fldChar w:fldCharType="separate"/>
      </w:r>
      <w:r w:rsidR="00A94C10">
        <w:rPr>
          <w:noProof/>
        </w:rPr>
        <w:t>1</w:t>
      </w:r>
      <w:r w:rsidRPr="0ADC15A0">
        <w:rPr>
          <w:noProof/>
        </w:rPr>
        <w:fldChar w:fldCharType="end"/>
      </w:r>
      <w:bookmarkEnd w:id="30"/>
      <w:del w:id="33" w:author="Pawel KAMINSKI" w:date="2024-06-06T10:01:00Z">
        <w:r w:rsidDel="003633E0">
          <w:delText>.</w:delText>
        </w:r>
      </w:del>
      <w:ins w:id="34" w:author="Pawel KAMINSKI" w:date="2024-06-06T10:01:00Z">
        <w:r w:rsidR="003633E0">
          <w:t>:</w:t>
        </w:r>
      </w:ins>
      <w:r>
        <w:t xml:space="preserve"> How to select </w:t>
      </w:r>
      <w:ins w:id="35" w:author="Deutsch, Verena" w:date="2024-04-29T16:10:00Z">
        <w:r w:rsidR="000A493C">
          <w:t xml:space="preserve">a </w:t>
        </w:r>
      </w:ins>
      <w:r w:rsidR="32DE741D">
        <w:t>MS</w:t>
      </w:r>
      <w:r>
        <w:t xml:space="preserve"> Word style</w:t>
      </w:r>
      <w:ins w:id="36" w:author="Pawel KAMINSKI" w:date="2024-06-06T10:01:00Z">
        <w:r w:rsidR="001746F7">
          <w:t>.</w:t>
        </w:r>
      </w:ins>
      <w:del w:id="37" w:author="Pawel KAMINSKI" w:date="2024-06-06T10:01:00Z">
        <w:r w:rsidDel="003633E0">
          <w:delText>.</w:delText>
        </w:r>
      </w:del>
      <w:bookmarkEnd w:id="31"/>
      <w:bookmarkEnd w:id="32"/>
    </w:p>
    <w:p w14:paraId="44D92DC3" w14:textId="47815D57" w:rsidR="0073782C" w:rsidRDefault="00901F4F" w:rsidP="00EE1DD5">
      <w:pPr>
        <w:pStyle w:val="BodyText"/>
      </w:pPr>
      <w:r>
        <w:rPr>
          <w:noProof/>
        </w:rPr>
        <w:drawing>
          <wp:inline distT="0" distB="0" distL="0" distR="0" wp14:anchorId="48E69C8F" wp14:editId="3401436C">
            <wp:extent cx="5943600" cy="3986530"/>
            <wp:effectExtent l="0" t="0" r="0" b="0"/>
            <wp:docPr id="7" name="Picture 7"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pic:cNvPicPr/>
                  </pic:nvPicPr>
                  <pic:blipFill>
                    <a:blip r:embed="rId13">
                      <a:extLst>
                        <a:ext uri="{28A0092B-C50C-407E-A947-70E740481C1C}">
                          <a14:useLocalDpi xmlns:a14="http://schemas.microsoft.com/office/drawing/2010/main" val="0"/>
                        </a:ext>
                      </a:extLst>
                    </a:blip>
                    <a:stretch>
                      <a:fillRect/>
                    </a:stretch>
                  </pic:blipFill>
                  <pic:spPr>
                    <a:xfrm>
                      <a:off x="0" y="0"/>
                      <a:ext cx="5943600" cy="3986530"/>
                    </a:xfrm>
                    <a:prstGeom prst="rect">
                      <a:avLst/>
                    </a:prstGeom>
                  </pic:spPr>
                </pic:pic>
              </a:graphicData>
            </a:graphic>
          </wp:inline>
        </w:drawing>
      </w:r>
    </w:p>
    <w:p w14:paraId="6CBDC6ED" w14:textId="11012231" w:rsidR="006239F4" w:rsidRDefault="009F76C1" w:rsidP="00EE1DD5">
      <w:pPr>
        <w:pStyle w:val="BodyText"/>
      </w:pPr>
      <w:r>
        <w:lastRenderedPageBreak/>
        <w:t>When you choose a MS Word style</w:t>
      </w:r>
      <w:ins w:id="38" w:author="Deutsch, Verena" w:date="2024-04-15T17:36:00Z">
        <w:r w:rsidR="007E73BE">
          <w:t>,</w:t>
        </w:r>
      </w:ins>
      <w:r>
        <w:t xml:space="preserve"> selected content will change its appearance</w:t>
      </w:r>
      <w:r w:rsidR="001F1E1A">
        <w:t xml:space="preserve"> in your  .docx file</w:t>
      </w:r>
      <w:r>
        <w:t>.</w:t>
      </w:r>
      <w:r w:rsidR="001F1E1A">
        <w:t xml:space="preserve"> Do not worry about it. MS Word styles will enable </w:t>
      </w:r>
      <w:r w:rsidR="4C4B2BFD">
        <w:t xml:space="preserve">the system </w:t>
      </w:r>
      <w:r w:rsidR="001F1E1A">
        <w:t>to correctly structure your work</w:t>
      </w:r>
      <w:r w:rsidR="52258DBC">
        <w:t xml:space="preserve"> and display it in the final layout</w:t>
      </w:r>
      <w:r w:rsidR="001F1E1A">
        <w:t>.</w:t>
      </w:r>
    </w:p>
    <w:p w14:paraId="3FE8F354" w14:textId="6E127BE0" w:rsidR="00F677DA" w:rsidRDefault="00F677DA" w:rsidP="00EE1DD5">
      <w:pPr>
        <w:pStyle w:val="BodyText"/>
      </w:pPr>
    </w:p>
    <w:p w14:paraId="56274320" w14:textId="714BAE49" w:rsidR="00F677DA" w:rsidRDefault="001D0041" w:rsidP="001D0041">
      <w:pPr>
        <w:pStyle w:val="Caption"/>
      </w:pPr>
      <w:bookmarkStart w:id="39" w:name="_Ref168392886"/>
      <w:bookmarkStart w:id="40" w:name="_Ref157164331"/>
      <w:r>
        <w:t xml:space="preserve">Table </w:t>
      </w:r>
      <w:fldSimple w:instr=" SEQ Table \* ARABIC ">
        <w:r w:rsidR="00A94C10">
          <w:rPr>
            <w:noProof/>
          </w:rPr>
          <w:t>1</w:t>
        </w:r>
      </w:fldSimple>
      <w:r>
        <w:t xml:space="preserve">: </w:t>
      </w:r>
      <w:bookmarkEnd w:id="39"/>
      <w:commentRangeStart w:id="41"/>
      <w:commentRangeStart w:id="42"/>
      <w:r w:rsidR="00F677DA">
        <w:t xml:space="preserve">MS Word </w:t>
      </w:r>
      <w:commentRangeEnd w:id="41"/>
      <w:r w:rsidR="00F677DA">
        <w:rPr>
          <w:rStyle w:val="CommentReference"/>
        </w:rPr>
        <w:commentReference w:id="41"/>
      </w:r>
      <w:commentRangeEnd w:id="42"/>
      <w:r w:rsidR="00CC5701">
        <w:rPr>
          <w:rStyle w:val="CommentReference"/>
          <w:i w:val="0"/>
        </w:rPr>
        <w:commentReference w:id="42"/>
      </w:r>
      <w:r w:rsidR="00F677DA">
        <w:t>styles that affect the structure of the end result.</w:t>
      </w:r>
      <w:bookmarkEnd w:id="40"/>
    </w:p>
    <w:tbl>
      <w:tblPr>
        <w:tblStyle w:val="Table"/>
        <w:tblW w:w="3750" w:type="pct"/>
        <w:tblLook w:val="07E0" w:firstRow="1" w:lastRow="1" w:firstColumn="1" w:lastColumn="1" w:noHBand="1" w:noVBand="1"/>
      </w:tblPr>
      <w:tblGrid>
        <w:gridCol w:w="1890"/>
        <w:gridCol w:w="5130"/>
      </w:tblGrid>
      <w:tr w:rsidR="00F677DA" w14:paraId="793FDD15" w14:textId="77777777" w:rsidTr="00FD2E2F">
        <w:tc>
          <w:tcPr>
            <w:tcW w:w="1346" w:type="pct"/>
            <w:tcBorders>
              <w:bottom w:val="single" w:sz="0" w:space="0" w:color="auto"/>
            </w:tcBorders>
            <w:vAlign w:val="bottom"/>
          </w:tcPr>
          <w:p w14:paraId="5DC9204B" w14:textId="1622C6FA" w:rsidR="00F677DA" w:rsidRDefault="00F677DA" w:rsidP="00F677DA">
            <w:pPr>
              <w:pStyle w:val="Compact"/>
              <w:rPr>
                <w:b/>
                <w:bCs/>
              </w:rPr>
            </w:pPr>
            <w:r>
              <w:rPr>
                <w:b/>
                <w:bCs/>
              </w:rPr>
              <w:t>MS Word Style</w:t>
            </w:r>
          </w:p>
        </w:tc>
        <w:tc>
          <w:tcPr>
            <w:tcW w:w="3654" w:type="pct"/>
            <w:tcBorders>
              <w:bottom w:val="single" w:sz="0" w:space="0" w:color="auto"/>
            </w:tcBorders>
            <w:vAlign w:val="bottom"/>
          </w:tcPr>
          <w:p w14:paraId="0FED2836" w14:textId="7B574398" w:rsidR="00F677DA" w:rsidRPr="00294D53" w:rsidRDefault="00F677DA" w:rsidP="00F677DA">
            <w:pPr>
              <w:pStyle w:val="Compact"/>
              <w:rPr>
                <w:b/>
                <w:bCs/>
              </w:rPr>
            </w:pPr>
            <w:r>
              <w:rPr>
                <w:b/>
                <w:bCs/>
              </w:rPr>
              <w:t>Part of a book</w:t>
            </w:r>
          </w:p>
        </w:tc>
      </w:tr>
      <w:tr w:rsidR="00F677DA" w14:paraId="719CA1F6" w14:textId="77777777" w:rsidTr="00FD2E2F">
        <w:tc>
          <w:tcPr>
            <w:tcW w:w="1346" w:type="pct"/>
          </w:tcPr>
          <w:p w14:paraId="07A782F1" w14:textId="4F3834EB" w:rsidR="00F677DA" w:rsidRPr="00F677DA" w:rsidRDefault="00F677DA" w:rsidP="00F677DA">
            <w:pPr>
              <w:pStyle w:val="Compact"/>
              <w:rPr>
                <w:i/>
                <w:iCs/>
              </w:rPr>
            </w:pPr>
            <w:r w:rsidRPr="00F677DA">
              <w:rPr>
                <w:i/>
                <w:iCs/>
              </w:rPr>
              <w:t>Heading 1</w:t>
            </w:r>
          </w:p>
        </w:tc>
        <w:tc>
          <w:tcPr>
            <w:tcW w:w="3654" w:type="pct"/>
          </w:tcPr>
          <w:p w14:paraId="2211738E" w14:textId="07E8C3AD" w:rsidR="00F677DA" w:rsidRPr="00F677DA" w:rsidRDefault="00F677DA" w:rsidP="00F677DA">
            <w:pPr>
              <w:pStyle w:val="Compact"/>
            </w:pPr>
            <w:r w:rsidRPr="00F677DA">
              <w:t>Heading 1 (e.g. chapter heading)</w:t>
            </w:r>
          </w:p>
        </w:tc>
      </w:tr>
      <w:tr w:rsidR="00F677DA" w14:paraId="7D1901E8" w14:textId="77777777" w:rsidTr="00FD2E2F">
        <w:tc>
          <w:tcPr>
            <w:tcW w:w="1346" w:type="pct"/>
          </w:tcPr>
          <w:p w14:paraId="65F8A118" w14:textId="3A52FBE1" w:rsidR="00F677DA" w:rsidRPr="00F677DA" w:rsidRDefault="00F677DA" w:rsidP="00F677DA">
            <w:pPr>
              <w:pStyle w:val="Compact"/>
              <w:rPr>
                <w:i/>
                <w:iCs/>
              </w:rPr>
            </w:pPr>
            <w:r w:rsidRPr="00F677DA">
              <w:rPr>
                <w:i/>
                <w:iCs/>
              </w:rPr>
              <w:t>Heading 2</w:t>
            </w:r>
          </w:p>
        </w:tc>
        <w:tc>
          <w:tcPr>
            <w:tcW w:w="3654" w:type="pct"/>
          </w:tcPr>
          <w:p w14:paraId="20FE5E51" w14:textId="405708C7" w:rsidR="00F677DA" w:rsidRPr="00F677DA" w:rsidRDefault="00F677DA" w:rsidP="00F677DA">
            <w:pPr>
              <w:pStyle w:val="Compact"/>
            </w:pPr>
            <w:r w:rsidRPr="00F677DA">
              <w:t>Heading 2 (e.g. section heading)</w:t>
            </w:r>
          </w:p>
        </w:tc>
      </w:tr>
      <w:tr w:rsidR="00F677DA" w14:paraId="214B560D" w14:textId="77777777" w:rsidTr="00FD2E2F">
        <w:tc>
          <w:tcPr>
            <w:tcW w:w="1346" w:type="pct"/>
          </w:tcPr>
          <w:p w14:paraId="205184A8" w14:textId="1C95BEC8" w:rsidR="00F677DA" w:rsidRPr="00F677DA" w:rsidRDefault="00F677DA" w:rsidP="00F677DA">
            <w:pPr>
              <w:pStyle w:val="Compact"/>
              <w:rPr>
                <w:i/>
                <w:iCs/>
              </w:rPr>
            </w:pPr>
            <w:r w:rsidRPr="00F677DA">
              <w:rPr>
                <w:i/>
                <w:iCs/>
              </w:rPr>
              <w:t>Heading 3</w:t>
            </w:r>
          </w:p>
        </w:tc>
        <w:tc>
          <w:tcPr>
            <w:tcW w:w="3654" w:type="pct"/>
          </w:tcPr>
          <w:p w14:paraId="2E3AEA55" w14:textId="0E48F7A7" w:rsidR="00F677DA" w:rsidRPr="00F677DA" w:rsidRDefault="00F677DA" w:rsidP="00F677DA">
            <w:pPr>
              <w:pStyle w:val="Compact"/>
            </w:pPr>
            <w:r w:rsidRPr="00F677DA">
              <w:t>Heading 3 (e.g. sub</w:t>
            </w:r>
            <w:r>
              <w:t>-</w:t>
            </w:r>
            <w:r w:rsidRPr="00F677DA">
              <w:t>section heading)</w:t>
            </w:r>
          </w:p>
        </w:tc>
      </w:tr>
      <w:tr w:rsidR="00F677DA" w14:paraId="7E6FB94A" w14:textId="77777777" w:rsidTr="00FD2E2F">
        <w:tc>
          <w:tcPr>
            <w:tcW w:w="1346" w:type="pct"/>
          </w:tcPr>
          <w:p w14:paraId="23D0774B" w14:textId="37C4C28B" w:rsidR="00F677DA" w:rsidRPr="00F677DA" w:rsidRDefault="00F677DA" w:rsidP="00F677DA">
            <w:pPr>
              <w:pStyle w:val="Compact"/>
              <w:rPr>
                <w:i/>
                <w:iCs/>
              </w:rPr>
            </w:pPr>
            <w:r w:rsidRPr="00F677DA">
              <w:rPr>
                <w:i/>
                <w:iCs/>
              </w:rPr>
              <w:t>Heading 4</w:t>
            </w:r>
          </w:p>
        </w:tc>
        <w:tc>
          <w:tcPr>
            <w:tcW w:w="3654" w:type="pct"/>
          </w:tcPr>
          <w:p w14:paraId="0E4477B8" w14:textId="725AE357" w:rsidR="00F677DA" w:rsidRDefault="00F677DA" w:rsidP="00F677DA">
            <w:pPr>
              <w:pStyle w:val="Compact"/>
            </w:pPr>
            <w:r w:rsidRPr="00F677DA">
              <w:t xml:space="preserve">Heading </w:t>
            </w:r>
            <w:r>
              <w:t>4</w:t>
            </w:r>
            <w:r w:rsidRPr="00F677DA">
              <w:t xml:space="preserve"> (e.g.</w:t>
            </w:r>
            <w:r>
              <w:t xml:space="preserve"> </w:t>
            </w:r>
            <w:r w:rsidRPr="00F677DA">
              <w:t>heading</w:t>
            </w:r>
            <w:r>
              <w:t xml:space="preserve"> for dividing sub-sections</w:t>
            </w:r>
            <w:r w:rsidRPr="00F677DA">
              <w:t>)</w:t>
            </w:r>
          </w:p>
        </w:tc>
      </w:tr>
      <w:tr w:rsidR="00F677DA" w14:paraId="67FA73CA" w14:textId="77777777" w:rsidTr="00FD2E2F">
        <w:tc>
          <w:tcPr>
            <w:tcW w:w="1346" w:type="pct"/>
          </w:tcPr>
          <w:p w14:paraId="5424FA49" w14:textId="126817B4" w:rsidR="00F677DA" w:rsidRPr="00F677DA" w:rsidRDefault="00F677DA" w:rsidP="00F677DA">
            <w:pPr>
              <w:pStyle w:val="Compact"/>
              <w:rPr>
                <w:i/>
                <w:iCs/>
              </w:rPr>
            </w:pPr>
            <w:r w:rsidRPr="00F677DA">
              <w:rPr>
                <w:i/>
                <w:iCs/>
              </w:rPr>
              <w:t>Heading 5</w:t>
            </w:r>
          </w:p>
        </w:tc>
        <w:tc>
          <w:tcPr>
            <w:tcW w:w="3654" w:type="pct"/>
          </w:tcPr>
          <w:p w14:paraId="6C1BCB62" w14:textId="0F7D474C" w:rsidR="00F677DA" w:rsidRDefault="00F677DA" w:rsidP="00F677DA">
            <w:pPr>
              <w:pStyle w:val="Compact"/>
            </w:pPr>
            <w:r w:rsidRPr="00F677DA">
              <w:t xml:space="preserve">Heading </w:t>
            </w:r>
            <w:r>
              <w:t>5</w:t>
            </w:r>
            <w:r w:rsidRPr="00F677DA">
              <w:t xml:space="preserve"> (e.g.</w:t>
            </w:r>
            <w:r>
              <w:t xml:space="preserve"> </w:t>
            </w:r>
            <w:r w:rsidRPr="00F677DA">
              <w:t>heading</w:t>
            </w:r>
            <w:r>
              <w:t xml:space="preserve"> for parts divided with Heading 4</w:t>
            </w:r>
            <w:r w:rsidRPr="00F677DA">
              <w:t>)</w:t>
            </w:r>
          </w:p>
        </w:tc>
      </w:tr>
      <w:tr w:rsidR="00F677DA" w14:paraId="41655992" w14:textId="77777777" w:rsidTr="00FD2E2F">
        <w:tc>
          <w:tcPr>
            <w:tcW w:w="1346" w:type="pct"/>
          </w:tcPr>
          <w:p w14:paraId="60F5E8D4" w14:textId="3E6219A0" w:rsidR="00F677DA" w:rsidRPr="00F677DA" w:rsidRDefault="00F677DA" w:rsidP="00F677DA">
            <w:pPr>
              <w:pStyle w:val="Compact"/>
              <w:rPr>
                <w:i/>
                <w:iCs/>
              </w:rPr>
            </w:pPr>
            <w:r w:rsidRPr="00F677DA">
              <w:rPr>
                <w:i/>
                <w:iCs/>
              </w:rPr>
              <w:t>Quote</w:t>
            </w:r>
          </w:p>
        </w:tc>
        <w:tc>
          <w:tcPr>
            <w:tcW w:w="3654" w:type="pct"/>
          </w:tcPr>
          <w:p w14:paraId="110D3964" w14:textId="4EFF9B10" w:rsidR="00F677DA" w:rsidRDefault="002316F2" w:rsidP="00F677DA">
            <w:pPr>
              <w:pStyle w:val="Compact"/>
            </w:pPr>
            <w:r>
              <w:t xml:space="preserve">Quotes </w:t>
            </w:r>
          </w:p>
        </w:tc>
      </w:tr>
      <w:tr w:rsidR="002C39A9" w14:paraId="5E0C36FF" w14:textId="77777777" w:rsidTr="00FD2E2F">
        <w:trPr>
          <w:ins w:id="43" w:author="Pawel KAMINSKI" w:date="2024-06-04T15:28:00Z"/>
        </w:trPr>
        <w:tc>
          <w:tcPr>
            <w:tcW w:w="1346" w:type="pct"/>
          </w:tcPr>
          <w:p w14:paraId="5F9E2051" w14:textId="0EC41E47" w:rsidR="002C39A9" w:rsidRPr="00F677DA" w:rsidRDefault="002C39A9" w:rsidP="00F677DA">
            <w:pPr>
              <w:pStyle w:val="Compact"/>
              <w:rPr>
                <w:ins w:id="44" w:author="Pawel KAMINSKI" w:date="2024-06-04T15:28:00Z"/>
                <w:i/>
                <w:iCs/>
              </w:rPr>
            </w:pPr>
            <w:ins w:id="45" w:author="Pawel KAMINSKI" w:date="2024-06-04T15:28:00Z">
              <w:r w:rsidRPr="002C39A9">
                <w:rPr>
                  <w:i/>
                  <w:iCs/>
                </w:rPr>
                <w:t>Caption</w:t>
              </w:r>
            </w:ins>
          </w:p>
        </w:tc>
        <w:tc>
          <w:tcPr>
            <w:tcW w:w="3654" w:type="pct"/>
          </w:tcPr>
          <w:p w14:paraId="504ABB9C" w14:textId="16B61697" w:rsidR="002C39A9" w:rsidRDefault="002C39A9" w:rsidP="00F677DA">
            <w:pPr>
              <w:pStyle w:val="Compact"/>
              <w:rPr>
                <w:ins w:id="46" w:author="Pawel KAMINSKI" w:date="2024-06-04T15:28:00Z"/>
              </w:rPr>
            </w:pPr>
            <w:ins w:id="47" w:author="Pawel KAMINSKI" w:date="2024-06-04T15:28:00Z">
              <w:r>
                <w:t>Captions</w:t>
              </w:r>
            </w:ins>
          </w:p>
        </w:tc>
      </w:tr>
    </w:tbl>
    <w:p w14:paraId="4C309145" w14:textId="61DEB489" w:rsidR="00137336" w:rsidRDefault="00137336" w:rsidP="003F0A70">
      <w:pPr>
        <w:pStyle w:val="BodyText"/>
      </w:pPr>
    </w:p>
    <w:p w14:paraId="4077EF1C" w14:textId="12C212A0" w:rsidR="008E18AC" w:rsidRPr="003C238D" w:rsidRDefault="00CB122C" w:rsidP="008E18AC">
      <w:pPr>
        <w:pStyle w:val="Heading2"/>
      </w:pPr>
      <w:r>
        <w:t>Metadata Tables</w:t>
      </w:r>
    </w:p>
    <w:p w14:paraId="15983508" w14:textId="66F5BAFF" w:rsidR="00292C38" w:rsidRDefault="00872FAA" w:rsidP="00292C38">
      <w:pPr>
        <w:pStyle w:val="Heading3"/>
      </w:pPr>
      <w:r>
        <w:t xml:space="preserve">Reason </w:t>
      </w:r>
      <w:r w:rsidR="00603FE8">
        <w:t xml:space="preserve">Behind </w:t>
      </w:r>
      <w:r>
        <w:t>Metadata Tables</w:t>
      </w:r>
    </w:p>
    <w:p w14:paraId="2D783E91" w14:textId="33E013E3" w:rsidR="003525C8" w:rsidRDefault="003525C8" w:rsidP="00232B26">
      <w:pPr>
        <w:pStyle w:val="BodyText"/>
        <w:jc w:val="both"/>
      </w:pPr>
      <w:r>
        <w:t xml:space="preserve">When publishing a book, it is important to </w:t>
      </w:r>
      <w:r w:rsidR="00522ED4">
        <w:t xml:space="preserve">consider not only </w:t>
      </w:r>
      <w:r w:rsidR="00077EEE">
        <w:t xml:space="preserve">the </w:t>
      </w:r>
      <w:r w:rsidR="00522ED4">
        <w:t xml:space="preserve">contents of a book, but also data </w:t>
      </w:r>
      <w:r w:rsidR="002959F1">
        <w:t xml:space="preserve">concerning objects included in a book. For example, </w:t>
      </w:r>
      <w:r w:rsidR="00E37A4D">
        <w:t xml:space="preserve">authors </w:t>
      </w:r>
      <w:r w:rsidR="002959F1">
        <w:t xml:space="preserve">need to </w:t>
      </w:r>
      <w:r w:rsidR="00347212">
        <w:t>properly assign all relevant copyright data about an imag</w:t>
      </w:r>
      <w:r w:rsidR="00820EB9">
        <w:t xml:space="preserve">e in order to </w:t>
      </w:r>
      <w:r w:rsidR="00FA71C8">
        <w:t>properly document right</w:t>
      </w:r>
      <w:r w:rsidR="00724FAF">
        <w:t>s</w:t>
      </w:r>
      <w:r w:rsidR="00FA71C8">
        <w:t xml:space="preserve"> to publish it </w:t>
      </w:r>
      <w:r w:rsidR="00724FAF">
        <w:t>without infringement</w:t>
      </w:r>
      <w:r w:rsidR="00820EB9">
        <w:t>.</w:t>
      </w:r>
      <w:r w:rsidR="002413D6">
        <w:t xml:space="preserve"> This </w:t>
      </w:r>
      <w:r w:rsidR="00A10BE0">
        <w:t xml:space="preserve">encompasses data about </w:t>
      </w:r>
      <w:r w:rsidR="001A3DD5">
        <w:t xml:space="preserve">who the author of the image is, what license </w:t>
      </w:r>
      <w:r w:rsidR="11297F9A">
        <w:t>it was</w:t>
      </w:r>
      <w:r w:rsidR="001A3DD5">
        <w:t xml:space="preserve"> published under, etc.</w:t>
      </w:r>
    </w:p>
    <w:p w14:paraId="241FDDFE" w14:textId="4AC26FF1" w:rsidR="00AE277B" w:rsidRDefault="00F54A3E">
      <w:pPr>
        <w:pStyle w:val="Heading3"/>
        <w:pPrChange w:id="48" w:author="Deutsch, Verena" w:date="2024-04-29T16:24:00Z">
          <w:pPr>
            <w:pStyle w:val="BodyText"/>
            <w:jc w:val="both"/>
          </w:pPr>
        </w:pPrChange>
      </w:pPr>
      <w:r>
        <w:t xml:space="preserve">Example </w:t>
      </w:r>
      <w:r w:rsidR="00603FE8">
        <w:t xml:space="preserve">Of A </w:t>
      </w:r>
      <w:r>
        <w:t>Metadata Table</w:t>
      </w:r>
    </w:p>
    <w:p w14:paraId="66E37010" w14:textId="55D46387" w:rsidR="00251FB7" w:rsidRDefault="004C67EB" w:rsidP="003A336C">
      <w:pPr>
        <w:pStyle w:val="BodyText"/>
        <w:jc w:val="both"/>
      </w:pPr>
      <w:r>
        <w:t xml:space="preserve">The platform for digital publishing uses Metadata Tables </w:t>
      </w:r>
      <w:r w:rsidR="001255D4">
        <w:t xml:space="preserve">to collect, validate and manage </w:t>
      </w:r>
      <w:r w:rsidR="00232B26">
        <w:t xml:space="preserve">additional </w:t>
      </w:r>
      <w:r w:rsidR="001255D4">
        <w:t xml:space="preserve">information </w:t>
      </w:r>
      <w:r w:rsidR="00490C91">
        <w:t xml:space="preserve">about </w:t>
      </w:r>
      <w:r w:rsidR="00AD4CF3">
        <w:t xml:space="preserve">your </w:t>
      </w:r>
      <w:r w:rsidR="00232B26">
        <w:t>book</w:t>
      </w:r>
      <w:r w:rsidR="00490C91">
        <w:t>’s assets</w:t>
      </w:r>
      <w:r w:rsidR="001255D4">
        <w:t xml:space="preserve">, like images, videos, </w:t>
      </w:r>
      <w:r w:rsidR="00AD5256">
        <w:t>etc</w:t>
      </w:r>
      <w:r w:rsidR="00232B26">
        <w:t>.</w:t>
      </w:r>
      <w:r w:rsidR="00AD5256">
        <w:t xml:space="preserve"> A Metadata Table looks like this:</w:t>
      </w:r>
    </w:p>
    <w:p w14:paraId="126A1075" w14:textId="1AFC5C4C" w:rsidR="003A336C" w:rsidRDefault="003A336C" w:rsidP="008E18AC">
      <w:pPr>
        <w:pStyle w:val="BodyText"/>
      </w:pPr>
      <w:commentRangeStart w:id="49"/>
      <w:commentRangeStart w:id="50"/>
      <w:commentRangeStart w:id="51"/>
      <w:r>
        <w:rPr>
          <w:noProof/>
        </w:rPr>
        <w:drawing>
          <wp:inline distT="0" distB="0" distL="0" distR="0" wp14:anchorId="48292EAF" wp14:editId="16C6F059">
            <wp:extent cx="5932806" cy="11557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2806" cy="1155700"/>
                    </a:xfrm>
                    <a:prstGeom prst="rect">
                      <a:avLst/>
                    </a:prstGeom>
                  </pic:spPr>
                </pic:pic>
              </a:graphicData>
            </a:graphic>
          </wp:inline>
        </w:drawing>
      </w:r>
      <w:commentRangeEnd w:id="49"/>
      <w:r>
        <w:rPr>
          <w:rStyle w:val="CommentReference"/>
        </w:rPr>
        <w:commentReference w:id="49"/>
      </w:r>
      <w:commentRangeEnd w:id="50"/>
      <w:r>
        <w:rPr>
          <w:rStyle w:val="CommentReference"/>
        </w:rPr>
        <w:commentReference w:id="50"/>
      </w:r>
      <w:commentRangeEnd w:id="51"/>
      <w:r w:rsidR="008B7DFA">
        <w:rPr>
          <w:rStyle w:val="CommentReference"/>
        </w:rPr>
        <w:commentReference w:id="51"/>
      </w:r>
    </w:p>
    <w:tbl>
      <w:tblPr>
        <w:tblStyle w:val="TableGrid"/>
        <w:tblW w:w="0" w:type="auto"/>
        <w:tblLook w:val="04A0" w:firstRow="1" w:lastRow="0" w:firstColumn="1" w:lastColumn="0" w:noHBand="0" w:noVBand="1"/>
        <w:tblPrChange w:id="53" w:author="Pawel KAMINSKI" w:date="2024-06-05T10:49:00Z">
          <w:tblPr>
            <w:tblStyle w:val="TableGrid"/>
            <w:tblW w:w="0" w:type="auto"/>
            <w:tblLook w:val="04A0" w:firstRow="1" w:lastRow="0" w:firstColumn="1" w:lastColumn="0" w:noHBand="0" w:noVBand="1"/>
          </w:tblPr>
        </w:tblPrChange>
      </w:tblPr>
      <w:tblGrid>
        <w:gridCol w:w="2341"/>
        <w:gridCol w:w="7009"/>
        <w:tblGridChange w:id="54">
          <w:tblGrid>
            <w:gridCol w:w="2341"/>
            <w:gridCol w:w="7009"/>
          </w:tblGrid>
        </w:tblGridChange>
      </w:tblGrid>
      <w:tr w:rsidR="002564BA" w14:paraId="37F40DB3" w14:textId="77777777" w:rsidTr="004F2ADE">
        <w:tc>
          <w:tcPr>
            <w:tcW w:w="2341" w:type="dxa"/>
            <w:tcPrChange w:id="55" w:author="Pawel KAMINSKI" w:date="2024-06-05T10:49:00Z">
              <w:tcPr>
                <w:tcW w:w="2155" w:type="dxa"/>
              </w:tcPr>
            </w:tcPrChange>
          </w:tcPr>
          <w:p w14:paraId="5522B21B" w14:textId="2557517D" w:rsidR="002564BA" w:rsidRPr="009F50D1" w:rsidRDefault="002564BA">
            <w:pPr>
              <w:pStyle w:val="Compact"/>
              <w:rPr>
                <w:sz w:val="18"/>
                <w:szCs w:val="18"/>
              </w:rPr>
            </w:pPr>
            <w:r>
              <w:rPr>
                <w:sz w:val="18"/>
                <w:szCs w:val="18"/>
              </w:rPr>
              <w:t>##</w:t>
            </w:r>
            <w:r w:rsidRPr="002564BA">
              <w:rPr>
                <w:sz w:val="18"/>
                <w:szCs w:val="18"/>
              </w:rPr>
              <w:t>Digital-source</w:t>
            </w:r>
          </w:p>
        </w:tc>
        <w:tc>
          <w:tcPr>
            <w:tcW w:w="7009" w:type="dxa"/>
            <w:tcPrChange w:id="56" w:author="Pawel KAMINSKI" w:date="2024-06-05T10:49:00Z">
              <w:tcPr>
                <w:tcW w:w="7195" w:type="dxa"/>
              </w:tcPr>
            </w:tcPrChange>
          </w:tcPr>
          <w:p w14:paraId="2F179D23" w14:textId="4FC17944" w:rsidR="002564BA" w:rsidRPr="009F50D1" w:rsidRDefault="00825422">
            <w:pPr>
              <w:pStyle w:val="Compact"/>
              <w:rPr>
                <w:sz w:val="18"/>
                <w:szCs w:val="18"/>
              </w:rPr>
            </w:pPr>
            <w:r>
              <w:rPr>
                <w:sz w:val="18"/>
                <w:szCs w:val="18"/>
              </w:rPr>
              <w:t>./</w:t>
            </w:r>
            <w:del w:id="57" w:author="Pawel KAMINSKI" w:date="2024-06-17T11:16:00Z">
              <w:r w:rsidDel="00F47204">
                <w:rPr>
                  <w:sz w:val="18"/>
                  <w:szCs w:val="18"/>
                </w:rPr>
                <w:delText>images</w:delText>
              </w:r>
            </w:del>
            <w:ins w:id="58" w:author="Pawel KAMINSKI" w:date="2024-06-17T11:16:00Z">
              <w:r w:rsidR="00F47204">
                <w:rPr>
                  <w:sz w:val="18"/>
                  <w:szCs w:val="18"/>
                </w:rPr>
                <w:t>assets</w:t>
              </w:r>
            </w:ins>
            <w:r>
              <w:rPr>
                <w:sz w:val="18"/>
                <w:szCs w:val="18"/>
              </w:rPr>
              <w:t>/</w:t>
            </w:r>
            <w:ins w:id="59" w:author="Pawel KAMINSKI" w:date="2024-06-17T11:17:00Z">
              <w:r w:rsidR="00B66D6A" w:rsidRPr="00B66D6A">
                <w:rPr>
                  <w:sz w:val="18"/>
                  <w:szCs w:val="18"/>
                </w:rPr>
                <w:t>02_introduction_to_docx</w:t>
              </w:r>
              <w:r w:rsidR="00B66D6A">
                <w:rPr>
                  <w:sz w:val="18"/>
                  <w:szCs w:val="18"/>
                </w:rPr>
                <w:t>/</w:t>
              </w:r>
            </w:ins>
            <w:r w:rsidR="007C5300" w:rsidRPr="007C5300">
              <w:rPr>
                <w:sz w:val="18"/>
                <w:szCs w:val="18"/>
              </w:rPr>
              <w:t>metadata_tbl_example.png</w:t>
            </w:r>
          </w:p>
        </w:tc>
      </w:tr>
      <w:tr w:rsidR="007C5300" w14:paraId="0E33CDA5" w14:textId="77777777" w:rsidTr="004F2ADE">
        <w:tc>
          <w:tcPr>
            <w:tcW w:w="2341" w:type="dxa"/>
            <w:tcPrChange w:id="60" w:author="Pawel KAMINSKI" w:date="2024-06-05T10:49:00Z">
              <w:tcPr>
                <w:tcW w:w="2155" w:type="dxa"/>
              </w:tcPr>
            </w:tcPrChange>
          </w:tcPr>
          <w:p w14:paraId="28BE5888" w14:textId="5A826005" w:rsidR="007C5300" w:rsidRPr="009F50D1" w:rsidRDefault="007C5300" w:rsidP="007C5300">
            <w:pPr>
              <w:pStyle w:val="Compact"/>
              <w:rPr>
                <w:sz w:val="18"/>
                <w:szCs w:val="18"/>
              </w:rPr>
            </w:pPr>
            <w:r>
              <w:rPr>
                <w:sz w:val="18"/>
                <w:szCs w:val="18"/>
              </w:rPr>
              <w:t>##Paper</w:t>
            </w:r>
            <w:r w:rsidRPr="002564BA">
              <w:rPr>
                <w:sz w:val="18"/>
                <w:szCs w:val="18"/>
              </w:rPr>
              <w:t>-source</w:t>
            </w:r>
          </w:p>
        </w:tc>
        <w:tc>
          <w:tcPr>
            <w:tcW w:w="7009" w:type="dxa"/>
            <w:tcPrChange w:id="61" w:author="Pawel KAMINSKI" w:date="2024-06-05T10:49:00Z">
              <w:tcPr>
                <w:tcW w:w="7195" w:type="dxa"/>
              </w:tcPr>
            </w:tcPrChange>
          </w:tcPr>
          <w:p w14:paraId="29571E58" w14:textId="0193B7FE" w:rsidR="007C5300" w:rsidRPr="009F50D1" w:rsidRDefault="007C5300" w:rsidP="007C5300">
            <w:pPr>
              <w:pStyle w:val="Compact"/>
              <w:rPr>
                <w:sz w:val="18"/>
                <w:szCs w:val="18"/>
              </w:rPr>
            </w:pPr>
            <w:r>
              <w:rPr>
                <w:sz w:val="18"/>
                <w:szCs w:val="18"/>
              </w:rPr>
              <w:t>./</w:t>
            </w:r>
            <w:del w:id="62" w:author="Pawel KAMINSKI" w:date="2024-06-17T11:16:00Z">
              <w:r w:rsidDel="00F47204">
                <w:rPr>
                  <w:sz w:val="18"/>
                  <w:szCs w:val="18"/>
                </w:rPr>
                <w:delText>images</w:delText>
              </w:r>
            </w:del>
            <w:ins w:id="63" w:author="Pawel KAMINSKI" w:date="2024-06-17T11:16:00Z">
              <w:r w:rsidR="00F47204">
                <w:rPr>
                  <w:sz w:val="18"/>
                  <w:szCs w:val="18"/>
                </w:rPr>
                <w:t>assets</w:t>
              </w:r>
            </w:ins>
            <w:r>
              <w:rPr>
                <w:sz w:val="18"/>
                <w:szCs w:val="18"/>
              </w:rPr>
              <w:t>/</w:t>
            </w:r>
            <w:ins w:id="64" w:author="Pawel KAMINSKI" w:date="2024-06-17T11:17:00Z">
              <w:r w:rsidR="00B66D6A" w:rsidRPr="00B66D6A">
                <w:rPr>
                  <w:sz w:val="18"/>
                  <w:szCs w:val="18"/>
                </w:rPr>
                <w:t>02_introduction_to_docx</w:t>
              </w:r>
              <w:r w:rsidR="00B66D6A">
                <w:rPr>
                  <w:sz w:val="18"/>
                  <w:szCs w:val="18"/>
                </w:rPr>
                <w:t>/</w:t>
              </w:r>
            </w:ins>
            <w:r w:rsidRPr="007C5300">
              <w:rPr>
                <w:sz w:val="18"/>
                <w:szCs w:val="18"/>
              </w:rPr>
              <w:t>metadata_tbl_example.png</w:t>
            </w:r>
          </w:p>
        </w:tc>
      </w:tr>
      <w:tr w:rsidR="007C5300" w:rsidDel="004F2ADE" w14:paraId="2C38C642" w14:textId="15E0DD98" w:rsidTr="004F2ADE">
        <w:trPr>
          <w:del w:id="65" w:author="Pawel KAMINSKI" w:date="2024-06-05T10:49:00Z"/>
        </w:trPr>
        <w:tc>
          <w:tcPr>
            <w:tcW w:w="2341" w:type="dxa"/>
            <w:tcPrChange w:id="66" w:author="Pawel KAMINSKI" w:date="2024-06-05T10:49:00Z">
              <w:tcPr>
                <w:tcW w:w="2155" w:type="dxa"/>
              </w:tcPr>
            </w:tcPrChange>
          </w:tcPr>
          <w:p w14:paraId="7464E4D7" w14:textId="7F15ABD4" w:rsidR="007C5300" w:rsidRPr="009F50D1" w:rsidDel="004F2ADE" w:rsidRDefault="421E7D66" w:rsidP="007C5300">
            <w:pPr>
              <w:pStyle w:val="Compact"/>
              <w:rPr>
                <w:del w:id="67" w:author="Pawel KAMINSKI" w:date="2024-06-05T10:49:00Z"/>
                <w:sz w:val="18"/>
                <w:szCs w:val="18"/>
              </w:rPr>
            </w:pPr>
            <w:commentRangeStart w:id="68"/>
            <w:commentRangeStart w:id="69"/>
            <w:commentRangeStart w:id="70"/>
            <w:del w:id="71" w:author="Pawel KAMINSKI" w:date="2024-06-05T10:49:00Z">
              <w:r w:rsidRPr="7E0CE381" w:rsidDel="004F2ADE">
                <w:rPr>
                  <w:sz w:val="18"/>
                  <w:szCs w:val="18"/>
                </w:rPr>
                <w:delText>##Delete-previous</w:delText>
              </w:r>
              <w:commentRangeEnd w:id="68"/>
              <w:r w:rsidR="007C5300" w:rsidDel="004F2ADE">
                <w:rPr>
                  <w:rStyle w:val="CommentReference"/>
                </w:rPr>
                <w:commentReference w:id="68"/>
              </w:r>
              <w:commentRangeEnd w:id="69"/>
              <w:r w:rsidR="007C5300" w:rsidDel="004F2ADE">
                <w:rPr>
                  <w:rStyle w:val="CommentReference"/>
                </w:rPr>
                <w:commentReference w:id="69"/>
              </w:r>
              <w:commentRangeEnd w:id="70"/>
              <w:r w:rsidR="00711CCD" w:rsidDel="004F2ADE">
                <w:rPr>
                  <w:rStyle w:val="CommentReference"/>
                </w:rPr>
                <w:commentReference w:id="70"/>
              </w:r>
            </w:del>
          </w:p>
        </w:tc>
        <w:tc>
          <w:tcPr>
            <w:tcW w:w="7009" w:type="dxa"/>
            <w:tcPrChange w:id="72" w:author="Pawel KAMINSKI" w:date="2024-06-05T10:49:00Z">
              <w:tcPr>
                <w:tcW w:w="7195" w:type="dxa"/>
              </w:tcPr>
            </w:tcPrChange>
          </w:tcPr>
          <w:p w14:paraId="5DAC0B42" w14:textId="787AB0E3" w:rsidR="007C5300" w:rsidRPr="009F50D1" w:rsidDel="004F2ADE" w:rsidRDefault="007C5300" w:rsidP="007C5300">
            <w:pPr>
              <w:pStyle w:val="Compact"/>
              <w:rPr>
                <w:del w:id="73" w:author="Pawel KAMINSKI" w:date="2024-06-05T10:49:00Z"/>
                <w:sz w:val="18"/>
                <w:szCs w:val="18"/>
              </w:rPr>
            </w:pPr>
            <w:del w:id="74" w:author="Pawel KAMINSKI" w:date="2024-06-05T10:49:00Z">
              <w:r w:rsidDel="004F2ADE">
                <w:rPr>
                  <w:sz w:val="18"/>
                  <w:szCs w:val="18"/>
                </w:rPr>
                <w:delText>Yes</w:delText>
              </w:r>
            </w:del>
          </w:p>
        </w:tc>
      </w:tr>
    </w:tbl>
    <w:p w14:paraId="323766DB" w14:textId="77777777" w:rsidR="00724AB3" w:rsidRDefault="00724AB3" w:rsidP="008E18AC">
      <w:pPr>
        <w:pStyle w:val="BodyText"/>
      </w:pPr>
    </w:p>
    <w:p w14:paraId="67401660" w14:textId="05DCE183" w:rsidR="00491E75" w:rsidRPr="003069A7" w:rsidRDefault="00491E75" w:rsidP="00491E75">
      <w:pPr>
        <w:pStyle w:val="HTMLPreformatted"/>
        <w:shd w:val="clear" w:color="auto" w:fill="F6F8FA"/>
        <w:rPr>
          <w:rFonts w:ascii="Consolas" w:hAnsi="Consolas"/>
          <w:color w:val="1F2328"/>
          <w:bdr w:val="none" w:sz="0" w:space="0" w:color="auto" w:frame="1"/>
        </w:rPr>
      </w:pPr>
      <w:r w:rsidRPr="003069A7">
        <w:rPr>
          <w:rStyle w:val="HTMLCode"/>
          <w:rFonts w:ascii="Consolas" w:hAnsi="Consolas"/>
          <w:color w:val="1F2328"/>
          <w:bdr w:val="none" w:sz="0" w:space="0" w:color="auto" w:frame="1"/>
        </w:rPr>
        <w:t>:::{</w:t>
      </w:r>
      <w:r w:rsidRPr="00491E75">
        <w:rPr>
          <w:rStyle w:val="HTMLCode"/>
          <w:rFonts w:ascii="Consolas" w:hAnsi="Consolas"/>
          <w:color w:val="1F2328"/>
          <w:bdr w:val="none" w:sz="0" w:space="0" w:color="auto" w:frame="1"/>
        </w:rPr>
        <w:t>caution</w:t>
      </w:r>
      <w:r w:rsidRPr="003069A7">
        <w:rPr>
          <w:rStyle w:val="HTMLCode"/>
          <w:rFonts w:ascii="Consolas" w:hAnsi="Consolas"/>
          <w:color w:val="1F2328"/>
          <w:bdr w:val="none" w:sz="0" w:space="0" w:color="auto" w:frame="1"/>
        </w:rPr>
        <w:t>}</w:t>
      </w:r>
      <w:r>
        <w:rPr>
          <w:rStyle w:val="HTMLCode"/>
          <w:rFonts w:ascii="Consolas" w:hAnsi="Consolas"/>
          <w:color w:val="1F2328"/>
          <w:bdr w:val="none" w:sz="0" w:space="0" w:color="auto" w:frame="1"/>
        </w:rPr>
        <w:br/>
        <w:t xml:space="preserve">As an author </w:t>
      </w:r>
      <w:r w:rsidRPr="0072350D">
        <w:rPr>
          <w:rStyle w:val="HTMLCode"/>
          <w:rFonts w:ascii="Consolas" w:hAnsi="Consolas"/>
          <w:b/>
          <w:bCs/>
          <w:color w:val="1F2328"/>
          <w:bdr w:val="none" w:sz="0" w:space="0" w:color="auto" w:frame="1"/>
        </w:rPr>
        <w:t xml:space="preserve">you are required </w:t>
      </w:r>
      <w:r w:rsidR="002C71FE" w:rsidRPr="0072350D">
        <w:rPr>
          <w:rStyle w:val="HTMLCode"/>
          <w:rFonts w:ascii="Consolas" w:hAnsi="Consolas"/>
          <w:b/>
          <w:bCs/>
          <w:color w:val="1F2328"/>
          <w:bdr w:val="none" w:sz="0" w:space="0" w:color="auto" w:frame="1"/>
        </w:rPr>
        <w:t>to insert</w:t>
      </w:r>
      <w:r w:rsidR="00DF1A97" w:rsidRPr="0072350D">
        <w:rPr>
          <w:rStyle w:val="HTMLCode"/>
          <w:rFonts w:ascii="Consolas" w:hAnsi="Consolas"/>
          <w:b/>
          <w:bCs/>
          <w:color w:val="1F2328"/>
          <w:bdr w:val="none" w:sz="0" w:space="0" w:color="auto" w:frame="1"/>
        </w:rPr>
        <w:t xml:space="preserve"> a Metadata Table below each image, video or other copyrighted material</w:t>
      </w:r>
      <w:r w:rsidR="00DF1A97">
        <w:rPr>
          <w:rStyle w:val="HTMLCode"/>
          <w:rFonts w:ascii="Consolas" w:hAnsi="Consolas"/>
          <w:color w:val="1F2328"/>
          <w:bdr w:val="none" w:sz="0" w:space="0" w:color="auto" w:frame="1"/>
        </w:rPr>
        <w:t xml:space="preserve"> to indicate </w:t>
      </w:r>
      <w:r w:rsidR="00F27EA0">
        <w:rPr>
          <w:rStyle w:val="HTMLCode"/>
          <w:rFonts w:ascii="Consolas" w:hAnsi="Consolas"/>
          <w:color w:val="1F2328"/>
          <w:bdr w:val="none" w:sz="0" w:space="0" w:color="auto" w:frame="1"/>
        </w:rPr>
        <w:t xml:space="preserve">source, </w:t>
      </w:r>
      <w:r w:rsidR="00714BC9">
        <w:rPr>
          <w:rStyle w:val="HTMLCode"/>
          <w:rFonts w:ascii="Consolas" w:hAnsi="Consolas"/>
          <w:color w:val="1F2328"/>
          <w:bdr w:val="none" w:sz="0" w:space="0" w:color="auto" w:frame="1"/>
        </w:rPr>
        <w:t xml:space="preserve">author (if known) and license (if known). </w:t>
      </w:r>
      <w:r w:rsidRPr="003069A7">
        <w:rPr>
          <w:rStyle w:val="HTMLCode"/>
          <w:rFonts w:ascii="Consolas" w:hAnsi="Consolas"/>
          <w:color w:val="1F2328"/>
          <w:bdr w:val="none" w:sz="0" w:space="0" w:color="auto" w:frame="1"/>
        </w:rPr>
        <w:br/>
        <w:t>:::</w:t>
      </w:r>
    </w:p>
    <w:p w14:paraId="6AB295E9" w14:textId="77777777" w:rsidR="00491E75" w:rsidRDefault="00491E75" w:rsidP="008E18AC">
      <w:pPr>
        <w:pStyle w:val="BodyText"/>
      </w:pPr>
    </w:p>
    <w:p w14:paraId="1DB649A4" w14:textId="77777777" w:rsidR="00491E75" w:rsidRDefault="00491E75" w:rsidP="00491E75">
      <w:pPr>
        <w:pStyle w:val="BodyText"/>
      </w:pPr>
      <w:r>
        <w:rPr>
          <w:noProof/>
        </w:rPr>
        <w:drawing>
          <wp:inline distT="0" distB="0" distL="0" distR="0" wp14:anchorId="7F204612" wp14:editId="142D1EF2">
            <wp:extent cx="2133600"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48825" cy="3223237"/>
                    </a:xfrm>
                    <a:prstGeom prst="rect">
                      <a:avLst/>
                    </a:prstGeom>
                  </pic:spPr>
                </pic:pic>
              </a:graphicData>
            </a:graphic>
          </wp:inline>
        </w:drawing>
      </w:r>
    </w:p>
    <w:tbl>
      <w:tblPr>
        <w:tblStyle w:val="TableGrid"/>
        <w:tblW w:w="0" w:type="auto"/>
        <w:tblLook w:val="04A0" w:firstRow="1" w:lastRow="0" w:firstColumn="1" w:lastColumn="0" w:noHBand="0" w:noVBand="1"/>
      </w:tblPr>
      <w:tblGrid>
        <w:gridCol w:w="2155"/>
        <w:gridCol w:w="7195"/>
      </w:tblGrid>
      <w:tr w:rsidR="00491E75" w14:paraId="0D6810A7" w14:textId="77777777">
        <w:tc>
          <w:tcPr>
            <w:tcW w:w="2155" w:type="dxa"/>
          </w:tcPr>
          <w:p w14:paraId="7533DD6F" w14:textId="5AB3642B" w:rsidR="00491E75" w:rsidRPr="009F50D1" w:rsidRDefault="00491E75">
            <w:pPr>
              <w:pStyle w:val="Compact"/>
              <w:rPr>
                <w:sz w:val="18"/>
                <w:szCs w:val="18"/>
              </w:rPr>
            </w:pPr>
            <w:commentRangeStart w:id="75"/>
            <w:commentRangeStart w:id="76"/>
            <w:r w:rsidRPr="009F50D1">
              <w:rPr>
                <w:sz w:val="18"/>
                <w:szCs w:val="18"/>
              </w:rPr>
              <w:t>#</w:t>
            </w:r>
            <w:r>
              <w:rPr>
                <w:sz w:val="18"/>
                <w:szCs w:val="18"/>
              </w:rPr>
              <w:t>#</w:t>
            </w:r>
            <w:r w:rsidR="006A1EBB">
              <w:rPr>
                <w:sz w:val="18"/>
                <w:szCs w:val="18"/>
              </w:rPr>
              <w:t>Paper-source</w:t>
            </w:r>
          </w:p>
        </w:tc>
        <w:tc>
          <w:tcPr>
            <w:tcW w:w="7195" w:type="dxa"/>
          </w:tcPr>
          <w:p w14:paraId="61C2E8C1" w14:textId="1E6D7825" w:rsidR="00491E75" w:rsidRPr="009F50D1" w:rsidRDefault="00491E75">
            <w:pPr>
              <w:pStyle w:val="Compact"/>
              <w:rPr>
                <w:sz w:val="18"/>
                <w:szCs w:val="18"/>
              </w:rPr>
            </w:pPr>
            <w:r w:rsidRPr="009F50D1">
              <w:rPr>
                <w:sz w:val="18"/>
                <w:szCs w:val="18"/>
              </w:rPr>
              <w:t>./</w:t>
            </w:r>
            <w:ins w:id="77" w:author="Pawel KAMINSKI" w:date="2024-06-17T11:18:00Z">
              <w:r w:rsidR="00C153CD">
                <w:rPr>
                  <w:sz w:val="18"/>
                  <w:szCs w:val="18"/>
                </w:rPr>
                <w:t>assets/</w:t>
              </w:r>
              <w:r w:rsidR="00C153CD" w:rsidRPr="00B66D6A">
                <w:rPr>
                  <w:sz w:val="18"/>
                  <w:szCs w:val="18"/>
                </w:rPr>
                <w:t>02_introduction_to_docx</w:t>
              </w:r>
            </w:ins>
            <w:del w:id="78" w:author="Pawel KAMINSKI" w:date="2024-06-17T11:18:00Z">
              <w:r w:rsidRPr="009F50D1" w:rsidDel="00C153CD">
                <w:rPr>
                  <w:sz w:val="18"/>
                  <w:szCs w:val="18"/>
                </w:rPr>
                <w:delText>images</w:delText>
              </w:r>
            </w:del>
            <w:r w:rsidRPr="009F50D1">
              <w:rPr>
                <w:sz w:val="18"/>
                <w:szCs w:val="18"/>
              </w:rPr>
              <w:t>/jean-carlo-emer-2d-RL-xa4mk-unsplash.jpg</w:t>
            </w:r>
          </w:p>
        </w:tc>
      </w:tr>
      <w:tr w:rsidR="006A1EBB" w14:paraId="0B147600" w14:textId="77777777">
        <w:tc>
          <w:tcPr>
            <w:tcW w:w="2155" w:type="dxa"/>
          </w:tcPr>
          <w:p w14:paraId="34DEFB67" w14:textId="2AF6A195" w:rsidR="006A1EBB" w:rsidRPr="009F50D1" w:rsidRDefault="006A1EBB" w:rsidP="006A1EBB">
            <w:pPr>
              <w:pStyle w:val="Compact"/>
              <w:rPr>
                <w:sz w:val="18"/>
                <w:szCs w:val="18"/>
              </w:rPr>
            </w:pPr>
            <w:r w:rsidRPr="009F50D1">
              <w:rPr>
                <w:sz w:val="18"/>
                <w:szCs w:val="18"/>
              </w:rPr>
              <w:t>#</w:t>
            </w:r>
            <w:r>
              <w:rPr>
                <w:sz w:val="18"/>
                <w:szCs w:val="18"/>
              </w:rPr>
              <w:t>#Digital-source</w:t>
            </w:r>
          </w:p>
        </w:tc>
        <w:tc>
          <w:tcPr>
            <w:tcW w:w="7195" w:type="dxa"/>
          </w:tcPr>
          <w:p w14:paraId="695F60E1" w14:textId="1BD0FFAD" w:rsidR="006A1EBB" w:rsidRPr="009F50D1" w:rsidRDefault="006A1EBB" w:rsidP="006A1EBB">
            <w:pPr>
              <w:pStyle w:val="Compact"/>
              <w:rPr>
                <w:sz w:val="18"/>
                <w:szCs w:val="18"/>
              </w:rPr>
            </w:pPr>
            <w:r w:rsidRPr="009F50D1">
              <w:rPr>
                <w:sz w:val="18"/>
                <w:szCs w:val="18"/>
              </w:rPr>
              <w:t>./</w:t>
            </w:r>
            <w:ins w:id="79" w:author="Pawel KAMINSKI" w:date="2024-06-17T11:18:00Z">
              <w:r w:rsidR="00B62087">
                <w:rPr>
                  <w:sz w:val="18"/>
                  <w:szCs w:val="18"/>
                </w:rPr>
                <w:t>assets/</w:t>
              </w:r>
              <w:r w:rsidR="00B62087" w:rsidRPr="00B66D6A">
                <w:rPr>
                  <w:sz w:val="18"/>
                  <w:szCs w:val="18"/>
                </w:rPr>
                <w:t>02_introduction_to_docx</w:t>
              </w:r>
            </w:ins>
            <w:del w:id="80" w:author="Pawel KAMINSKI" w:date="2024-06-17T11:18:00Z">
              <w:r w:rsidRPr="009F50D1" w:rsidDel="00B62087">
                <w:rPr>
                  <w:sz w:val="18"/>
                  <w:szCs w:val="18"/>
                </w:rPr>
                <w:delText>images</w:delText>
              </w:r>
            </w:del>
            <w:r w:rsidRPr="009F50D1">
              <w:rPr>
                <w:sz w:val="18"/>
                <w:szCs w:val="18"/>
              </w:rPr>
              <w:t>/jean-carlo-emer-2d-RL-xa4mk-unsplash.jpg</w:t>
            </w:r>
          </w:p>
        </w:tc>
      </w:tr>
      <w:tr w:rsidR="006A1EBB" w14:paraId="4AF368BD" w14:textId="77777777">
        <w:tc>
          <w:tcPr>
            <w:tcW w:w="2155" w:type="dxa"/>
          </w:tcPr>
          <w:p w14:paraId="6C5396A8" w14:textId="77777777" w:rsidR="006A1EBB" w:rsidRPr="009F50D1" w:rsidRDefault="006A1EBB" w:rsidP="006A1EBB">
            <w:pPr>
              <w:pStyle w:val="Compact"/>
              <w:rPr>
                <w:sz w:val="18"/>
                <w:szCs w:val="18"/>
              </w:rPr>
            </w:pPr>
            <w:r w:rsidRPr="009F50D1">
              <w:rPr>
                <w:sz w:val="18"/>
                <w:szCs w:val="18"/>
              </w:rPr>
              <w:t>#</w:t>
            </w:r>
            <w:r>
              <w:rPr>
                <w:sz w:val="18"/>
                <w:szCs w:val="18"/>
              </w:rPr>
              <w:t>#</w:t>
            </w:r>
            <w:r w:rsidRPr="009F50D1">
              <w:rPr>
                <w:sz w:val="18"/>
                <w:szCs w:val="18"/>
              </w:rPr>
              <w:t>License</w:t>
            </w:r>
            <w:r>
              <w:rPr>
                <w:sz w:val="18"/>
                <w:szCs w:val="18"/>
              </w:rPr>
              <w:t>-name</w:t>
            </w:r>
          </w:p>
        </w:tc>
        <w:tc>
          <w:tcPr>
            <w:tcW w:w="7195" w:type="dxa"/>
          </w:tcPr>
          <w:p w14:paraId="5DC78984" w14:textId="77777777" w:rsidR="006A1EBB" w:rsidRPr="009F50D1" w:rsidRDefault="006A1EBB" w:rsidP="006A1EBB">
            <w:pPr>
              <w:pStyle w:val="Compact"/>
              <w:rPr>
                <w:sz w:val="18"/>
                <w:szCs w:val="18"/>
              </w:rPr>
            </w:pPr>
            <w:proofErr w:type="spellStart"/>
            <w:r w:rsidRPr="009F50D1">
              <w:rPr>
                <w:sz w:val="18"/>
                <w:szCs w:val="18"/>
              </w:rPr>
              <w:t>Unsplash</w:t>
            </w:r>
            <w:proofErr w:type="spellEnd"/>
            <w:r w:rsidRPr="009F50D1">
              <w:rPr>
                <w:sz w:val="18"/>
                <w:szCs w:val="18"/>
              </w:rPr>
              <w:t xml:space="preserve"> License</w:t>
            </w:r>
          </w:p>
        </w:tc>
      </w:tr>
      <w:tr w:rsidR="006A1EBB" w14:paraId="084DFAEA" w14:textId="77777777">
        <w:tc>
          <w:tcPr>
            <w:tcW w:w="2155" w:type="dxa"/>
          </w:tcPr>
          <w:p w14:paraId="7706080D" w14:textId="77777777" w:rsidR="006A1EBB" w:rsidRPr="009F50D1" w:rsidRDefault="006A1EBB" w:rsidP="006A1EBB">
            <w:pPr>
              <w:pStyle w:val="Compact"/>
              <w:rPr>
                <w:sz w:val="18"/>
                <w:szCs w:val="18"/>
              </w:rPr>
            </w:pPr>
            <w:r w:rsidRPr="009F50D1">
              <w:rPr>
                <w:sz w:val="18"/>
                <w:szCs w:val="18"/>
              </w:rPr>
              <w:t>#</w:t>
            </w:r>
            <w:r>
              <w:rPr>
                <w:sz w:val="18"/>
                <w:szCs w:val="18"/>
              </w:rPr>
              <w:t>#</w:t>
            </w:r>
            <w:r w:rsidRPr="009F50D1">
              <w:rPr>
                <w:sz w:val="18"/>
                <w:szCs w:val="18"/>
              </w:rPr>
              <w:t>License-</w:t>
            </w:r>
            <w:r>
              <w:rPr>
                <w:sz w:val="18"/>
                <w:szCs w:val="18"/>
              </w:rPr>
              <w:t>url</w:t>
            </w:r>
          </w:p>
        </w:tc>
        <w:tc>
          <w:tcPr>
            <w:tcW w:w="7195" w:type="dxa"/>
          </w:tcPr>
          <w:p w14:paraId="3D6FE26B" w14:textId="3E1A74FB" w:rsidR="006A1EBB" w:rsidRPr="009F50D1" w:rsidRDefault="005A2925" w:rsidP="006A1EBB">
            <w:pPr>
              <w:pStyle w:val="Compact"/>
              <w:rPr>
                <w:sz w:val="18"/>
                <w:szCs w:val="18"/>
              </w:rPr>
            </w:pPr>
            <w:hyperlink r:id="rId16" w:history="1">
              <w:r w:rsidR="006A1EBB" w:rsidRPr="009F50D1">
                <w:rPr>
                  <w:rStyle w:val="Hyperlink"/>
                  <w:sz w:val="18"/>
                  <w:szCs w:val="18"/>
                </w:rPr>
                <w:t>https://unsplash.com/license</w:t>
              </w:r>
            </w:hyperlink>
          </w:p>
        </w:tc>
      </w:tr>
      <w:tr w:rsidR="006A1EBB" w14:paraId="6FFBD649" w14:textId="77777777">
        <w:tc>
          <w:tcPr>
            <w:tcW w:w="2155" w:type="dxa"/>
          </w:tcPr>
          <w:p w14:paraId="329FA6E5" w14:textId="77777777" w:rsidR="006A1EBB" w:rsidRPr="009F50D1" w:rsidRDefault="006A1EBB" w:rsidP="006A1EBB">
            <w:pPr>
              <w:pStyle w:val="Compact"/>
              <w:rPr>
                <w:sz w:val="18"/>
                <w:szCs w:val="18"/>
              </w:rPr>
            </w:pPr>
            <w:r w:rsidRPr="009F50D1">
              <w:rPr>
                <w:sz w:val="18"/>
                <w:szCs w:val="18"/>
              </w:rPr>
              <w:t>#</w:t>
            </w:r>
            <w:r>
              <w:rPr>
                <w:sz w:val="18"/>
                <w:szCs w:val="18"/>
              </w:rPr>
              <w:t>#</w:t>
            </w:r>
            <w:r w:rsidRPr="009F50D1">
              <w:rPr>
                <w:sz w:val="18"/>
                <w:szCs w:val="18"/>
              </w:rPr>
              <w:t>Author</w:t>
            </w:r>
          </w:p>
        </w:tc>
        <w:tc>
          <w:tcPr>
            <w:tcW w:w="7195" w:type="dxa"/>
          </w:tcPr>
          <w:p w14:paraId="31D26866" w14:textId="77777777" w:rsidR="006A1EBB" w:rsidRPr="009F50D1" w:rsidRDefault="006A1EBB" w:rsidP="006A1EBB">
            <w:pPr>
              <w:pStyle w:val="Compact"/>
              <w:rPr>
                <w:sz w:val="18"/>
                <w:szCs w:val="18"/>
              </w:rPr>
            </w:pPr>
            <w:r w:rsidRPr="009F50D1">
              <w:rPr>
                <w:sz w:val="18"/>
                <w:szCs w:val="18"/>
              </w:rPr>
              <w:t>Jean Carlo Emer</w:t>
            </w:r>
          </w:p>
        </w:tc>
      </w:tr>
      <w:tr w:rsidR="006A1EBB" w14:paraId="2163722F" w14:textId="77777777">
        <w:tc>
          <w:tcPr>
            <w:tcW w:w="2155" w:type="dxa"/>
          </w:tcPr>
          <w:p w14:paraId="2B58A86E" w14:textId="77777777" w:rsidR="006A1EBB" w:rsidRPr="009F50D1" w:rsidRDefault="006A1EBB" w:rsidP="006A1EBB">
            <w:pPr>
              <w:pStyle w:val="Compact"/>
              <w:rPr>
                <w:sz w:val="18"/>
                <w:szCs w:val="18"/>
              </w:rPr>
            </w:pPr>
            <w:r w:rsidRPr="009F50D1">
              <w:rPr>
                <w:sz w:val="18"/>
                <w:szCs w:val="18"/>
              </w:rPr>
              <w:t>#</w:t>
            </w:r>
            <w:r>
              <w:rPr>
                <w:sz w:val="18"/>
                <w:szCs w:val="18"/>
              </w:rPr>
              <w:t>#</w:t>
            </w:r>
            <w:r w:rsidRPr="009F50D1">
              <w:rPr>
                <w:sz w:val="18"/>
                <w:szCs w:val="18"/>
              </w:rPr>
              <w:t>Source</w:t>
            </w:r>
          </w:p>
        </w:tc>
        <w:tc>
          <w:tcPr>
            <w:tcW w:w="7195" w:type="dxa"/>
          </w:tcPr>
          <w:p w14:paraId="03424BD2" w14:textId="51E3166D" w:rsidR="006A1EBB" w:rsidRPr="009F50D1" w:rsidRDefault="005A2925" w:rsidP="006A1EBB">
            <w:pPr>
              <w:pStyle w:val="Compact"/>
              <w:rPr>
                <w:sz w:val="18"/>
                <w:szCs w:val="18"/>
              </w:rPr>
            </w:pPr>
            <w:hyperlink r:id="rId17">
              <w:r w:rsidR="392F03EC" w:rsidRPr="37FCC42D">
                <w:rPr>
                  <w:rStyle w:val="Hyperlink"/>
                  <w:sz w:val="18"/>
                  <w:szCs w:val="18"/>
                </w:rPr>
                <w:t>https://unsplash.com/photos/beige-concrete-house-2d-RL-xa4mk</w:t>
              </w:r>
            </w:hyperlink>
            <w:r w:rsidR="392F03EC" w:rsidRPr="37FCC42D">
              <w:rPr>
                <w:sz w:val="18"/>
                <w:szCs w:val="18"/>
              </w:rPr>
              <w:t xml:space="preserve"> </w:t>
            </w:r>
            <w:commentRangeEnd w:id="75"/>
            <w:r w:rsidR="00DB0C24">
              <w:rPr>
                <w:rStyle w:val="CommentReference"/>
              </w:rPr>
              <w:commentReference w:id="75"/>
            </w:r>
            <w:r w:rsidR="00437045">
              <w:rPr>
                <w:rStyle w:val="CommentReference"/>
              </w:rPr>
              <w:commentReference w:id="76"/>
            </w:r>
          </w:p>
        </w:tc>
      </w:tr>
    </w:tbl>
    <w:p w14:paraId="0ED50891" w14:textId="74787966" w:rsidR="00491E75" w:rsidRDefault="0044161A" w:rsidP="008A3387">
      <w:pPr>
        <w:pStyle w:val="BodyText"/>
        <w:jc w:val="both"/>
      </w:pPr>
      <w:commentRangeStart w:id="81"/>
      <w:commentRangeStart w:id="82"/>
      <w:commentRangeStart w:id="83"/>
      <w:commentRangeEnd w:id="76"/>
      <w:r>
        <w:t>Metadata Table</w:t>
      </w:r>
      <w:r w:rsidR="00CA4437">
        <w:t>s</w:t>
      </w:r>
      <w:r>
        <w:t xml:space="preserve"> </w:t>
      </w:r>
      <w:r w:rsidR="00CA4437">
        <w:t>will</w:t>
      </w:r>
      <w:r>
        <w:t xml:space="preserve"> not be shown in </w:t>
      </w:r>
      <w:r w:rsidR="00CA4437">
        <w:t>a</w:t>
      </w:r>
      <w:r>
        <w:t xml:space="preserve"> paper nor </w:t>
      </w:r>
      <w:r w:rsidR="00CA4437">
        <w:t xml:space="preserve">in a </w:t>
      </w:r>
      <w:r>
        <w:t xml:space="preserve">digital version of your </w:t>
      </w:r>
      <w:r w:rsidR="22C90426">
        <w:t>book,</w:t>
      </w:r>
      <w:r>
        <w:t xml:space="preserve"> but it will be analyzed by the computer system that generates both.</w:t>
      </w:r>
      <w:commentRangeEnd w:id="81"/>
      <w:r>
        <w:rPr>
          <w:rStyle w:val="CommentReference"/>
        </w:rPr>
        <w:commentReference w:id="81"/>
      </w:r>
      <w:commentRangeEnd w:id="82"/>
      <w:r>
        <w:rPr>
          <w:rStyle w:val="CommentReference"/>
        </w:rPr>
        <w:commentReference w:id="82"/>
      </w:r>
      <w:commentRangeEnd w:id="83"/>
      <w:r w:rsidR="00B25EDE">
        <w:rPr>
          <w:rStyle w:val="CommentReference"/>
        </w:rPr>
        <w:commentReference w:id="83"/>
      </w:r>
    </w:p>
    <w:p w14:paraId="39E38F5E" w14:textId="4848ADF5" w:rsidR="00AB4803" w:rsidRDefault="00CB0D53" w:rsidP="008A3387">
      <w:pPr>
        <w:pStyle w:val="BodyText"/>
        <w:jc w:val="both"/>
      </w:pPr>
      <w:r>
        <w:t xml:space="preserve">Note </w:t>
      </w:r>
      <w:r w:rsidR="00F03C4D">
        <w:t xml:space="preserve">that a Metadata Table is just </w:t>
      </w:r>
      <w:r w:rsidR="00872FAA">
        <w:t xml:space="preserve">a standard MS Word table with </w:t>
      </w:r>
      <w:r>
        <w:t>2 columns: the field name and the field value.</w:t>
      </w:r>
    </w:p>
    <w:p w14:paraId="1A4EE317" w14:textId="1CC38CCF" w:rsidR="00AB4803" w:rsidRDefault="00AB4803" w:rsidP="00AB4803">
      <w:pPr>
        <w:pStyle w:val="Heading3"/>
      </w:pPr>
      <w:r>
        <w:t xml:space="preserve">Field </w:t>
      </w:r>
      <w:r w:rsidR="00CB122C">
        <w:t>Names</w:t>
      </w:r>
    </w:p>
    <w:p w14:paraId="28A957EA" w14:textId="5035A4FB" w:rsidR="00090BD1" w:rsidRDefault="003504E2" w:rsidP="008E18AC">
      <w:pPr>
        <w:pStyle w:val="BodyText"/>
      </w:pPr>
      <w:r>
        <w:t xml:space="preserve">The field name </w:t>
      </w:r>
      <w:r w:rsidR="00090BD1">
        <w:t xml:space="preserve">must consist of `##` characters and the name of the </w:t>
      </w:r>
      <w:r w:rsidR="00084C70">
        <w:t xml:space="preserve">field chosen among the following </w:t>
      </w:r>
      <w:r w:rsidR="00535552">
        <w:t>supported field names:</w:t>
      </w:r>
    </w:p>
    <w:p w14:paraId="7BD8086C" w14:textId="0139CC5A" w:rsidR="00A32887" w:rsidRDefault="003D0E85">
      <w:pPr>
        <w:pStyle w:val="Heading4"/>
        <w:rPr>
          <w:ins w:id="84" w:author="Pawel KAMINSKI" w:date="2024-06-06T10:01:00Z"/>
        </w:rPr>
      </w:pPr>
      <w:commentRangeStart w:id="85"/>
      <w:commentRangeStart w:id="86"/>
      <w:r w:rsidRPr="00AB4803">
        <w:t>Supported fields</w:t>
      </w:r>
      <w:commentRangeEnd w:id="85"/>
      <w:r>
        <w:rPr>
          <w:rStyle w:val="CommentReference"/>
        </w:rPr>
        <w:commentReference w:id="85"/>
      </w:r>
      <w:commentRangeEnd w:id="86"/>
      <w:r w:rsidR="00957B94">
        <w:rPr>
          <w:rStyle w:val="CommentReference"/>
          <w:rFonts w:asciiTheme="minorHAnsi" w:eastAsiaTheme="minorHAnsi" w:hAnsiTheme="minorHAnsi" w:cstheme="minorBidi"/>
          <w:bCs w:val="0"/>
          <w:i w:val="0"/>
          <w:color w:val="auto"/>
        </w:rPr>
        <w:commentReference w:id="86"/>
      </w:r>
    </w:p>
    <w:p w14:paraId="2540ABE3" w14:textId="442112AD" w:rsidR="001746F7" w:rsidRPr="00DA1022" w:rsidRDefault="001746F7" w:rsidP="00F46AB2">
      <w:pPr>
        <w:pStyle w:val="Caption"/>
      </w:pPr>
      <w:r w:rsidRPr="00DA1022">
        <w:t xml:space="preserve">Table </w:t>
      </w:r>
      <w:fldSimple w:instr=" SEQ Table \* ARABIC ">
        <w:r w:rsidR="00A94C10">
          <w:rPr>
            <w:noProof/>
          </w:rPr>
          <w:t>2</w:t>
        </w:r>
      </w:fldSimple>
      <w:r w:rsidRPr="00DA1022">
        <w:t xml:space="preserve">: </w:t>
      </w:r>
      <w:r w:rsidR="00E86A91" w:rsidRPr="00DA1022">
        <w:t>Definitions of fields in Metadata Tables.</w:t>
      </w:r>
    </w:p>
    <w:p w14:paraId="73EB94E5" w14:textId="576D7FF2" w:rsidR="004B266E" w:rsidRPr="00114FF1" w:rsidRDefault="004B266E" w:rsidP="005B61E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bdr w:val="none" w:sz="0" w:space="0" w:color="auto" w:frame="1"/>
        </w:rPr>
      </w:pPr>
      <w:r w:rsidRPr="009371C1">
        <w:rPr>
          <w:rFonts w:ascii="Consolas" w:eastAsia="Times New Roman" w:hAnsi="Consolas" w:cs="Courier New"/>
          <w:color w:val="1F2328"/>
          <w:sz w:val="20"/>
          <w:szCs w:val="20"/>
          <w:bdr w:val="none" w:sz="0" w:space="0" w:color="auto" w:frame="1"/>
        </w:rPr>
        <w:lastRenderedPageBreak/>
        <w:t>:::{</w:t>
      </w:r>
      <w:r w:rsidR="0013447E">
        <w:rPr>
          <w:rFonts w:ascii="Consolas" w:eastAsia="Times New Roman" w:hAnsi="Consolas" w:cs="Courier New"/>
          <w:color w:val="1F2328"/>
          <w:sz w:val="20"/>
          <w:szCs w:val="20"/>
          <w:bdr w:val="none" w:sz="0" w:space="0" w:color="auto" w:frame="1"/>
        </w:rPr>
        <w:t>table</w:t>
      </w:r>
      <w:r w:rsidRPr="009371C1">
        <w:rPr>
          <w:rFonts w:ascii="Consolas" w:eastAsia="Times New Roman" w:hAnsi="Consolas" w:cs="Courier New"/>
          <w:color w:val="1F2328"/>
          <w:sz w:val="20"/>
          <w:szCs w:val="20"/>
          <w:bdr w:val="none" w:sz="0" w:space="0" w:color="auto" w:frame="1"/>
        </w:rPr>
        <w:t>}</w:t>
      </w:r>
      <w:r w:rsidR="009B42F9">
        <w:rPr>
          <w:rFonts w:ascii="Consolas" w:eastAsia="Times New Roman" w:hAnsi="Consolas" w:cs="Courier New"/>
          <w:color w:val="1F2328"/>
          <w:sz w:val="20"/>
          <w:szCs w:val="20"/>
          <w:bdr w:val="none" w:sz="0" w:space="0" w:color="auto" w:frame="1"/>
        </w:rPr>
        <w:t xml:space="preserve"> </w:t>
      </w:r>
      <w:r>
        <w:rPr>
          <w:rFonts w:ascii="Consolas" w:eastAsia="Times New Roman" w:hAnsi="Consolas" w:cs="Courier New"/>
          <w:color w:val="1F2328"/>
          <w:sz w:val="20"/>
          <w:szCs w:val="20"/>
          <w:bdr w:val="none" w:sz="0" w:space="0" w:color="auto" w:frame="1"/>
        </w:rPr>
        <w:br/>
      </w:r>
      <w:r w:rsidR="0013447E">
        <w:rPr>
          <w:rFonts w:ascii="Consolas" w:eastAsia="Times New Roman" w:hAnsi="Consolas" w:cs="Courier New"/>
          <w:color w:val="1F2328"/>
          <w:sz w:val="20"/>
          <w:szCs w:val="20"/>
          <w:bdr w:val="none" w:sz="0" w:space="0" w:color="auto" w:frame="1"/>
        </w:rPr>
        <w:t xml:space="preserve">| </w:t>
      </w:r>
      <w:r w:rsidR="0020004A">
        <w:rPr>
          <w:rFonts w:ascii="Consolas" w:eastAsia="Times New Roman" w:hAnsi="Consolas" w:cs="Courier New"/>
          <w:color w:val="1F2328"/>
          <w:sz w:val="20"/>
          <w:szCs w:val="20"/>
          <w:bdr w:val="none" w:sz="0" w:space="0" w:color="auto" w:frame="1"/>
        </w:rPr>
        <w:t>Field name</w:t>
      </w:r>
      <w:r w:rsidR="002E4B39">
        <w:rPr>
          <w:rFonts w:ascii="Consolas" w:eastAsia="Times New Roman" w:hAnsi="Consolas" w:cs="Courier New"/>
          <w:color w:val="1F2328"/>
          <w:sz w:val="20"/>
          <w:szCs w:val="20"/>
          <w:bdr w:val="none" w:sz="0" w:space="0" w:color="auto" w:frame="1"/>
        </w:rPr>
        <w:t xml:space="preserve"> | </w:t>
      </w:r>
      <w:r w:rsidR="007C134F">
        <w:rPr>
          <w:rFonts w:ascii="Consolas" w:eastAsia="Times New Roman" w:hAnsi="Consolas" w:cs="Courier New"/>
          <w:color w:val="1F2328"/>
          <w:sz w:val="20"/>
          <w:szCs w:val="20"/>
          <w:bdr w:val="none" w:sz="0" w:space="0" w:color="auto" w:frame="1"/>
        </w:rPr>
        <w:t>Field m</w:t>
      </w:r>
      <w:r w:rsidR="0020004A">
        <w:rPr>
          <w:rFonts w:ascii="Consolas" w:eastAsia="Times New Roman" w:hAnsi="Consolas" w:cs="Courier New"/>
          <w:color w:val="1F2328"/>
          <w:sz w:val="20"/>
          <w:szCs w:val="20"/>
          <w:bdr w:val="none" w:sz="0" w:space="0" w:color="auto" w:frame="1"/>
        </w:rPr>
        <w:t>eaning</w:t>
      </w:r>
      <w:r w:rsidR="0013447E">
        <w:rPr>
          <w:rFonts w:ascii="Consolas" w:eastAsia="Times New Roman" w:hAnsi="Consolas" w:cs="Courier New"/>
          <w:color w:val="1F2328"/>
          <w:sz w:val="20"/>
          <w:szCs w:val="20"/>
          <w:bdr w:val="none" w:sz="0" w:space="0" w:color="auto" w:frame="1"/>
        </w:rPr>
        <w:t xml:space="preserve"> |</w:t>
      </w:r>
      <w:r w:rsidR="00C11802">
        <w:rPr>
          <w:rFonts w:ascii="Consolas" w:eastAsia="Times New Roman" w:hAnsi="Consolas" w:cs="Courier New"/>
          <w:color w:val="1F2328"/>
          <w:sz w:val="20"/>
          <w:szCs w:val="20"/>
          <w:bdr w:val="none" w:sz="0" w:space="0" w:color="auto" w:frame="1"/>
        </w:rPr>
        <w:br/>
      </w:r>
      <w:r w:rsidR="0013447E">
        <w:rPr>
          <w:rFonts w:ascii="Consolas" w:eastAsia="Times New Roman" w:hAnsi="Consolas" w:cs="Courier New"/>
          <w:color w:val="1F2328"/>
          <w:sz w:val="20"/>
          <w:szCs w:val="20"/>
          <w:bdr w:val="none" w:sz="0" w:space="0" w:color="auto" w:frame="1"/>
        </w:rPr>
        <w:t>| --- | --- |</w:t>
      </w:r>
      <w:r w:rsidR="00C11802">
        <w:rPr>
          <w:rFonts w:ascii="Consolas" w:eastAsia="Times New Roman" w:hAnsi="Consolas" w:cs="Courier New"/>
          <w:color w:val="1F2328"/>
          <w:sz w:val="20"/>
          <w:szCs w:val="20"/>
          <w:bdr w:val="none" w:sz="0" w:space="0" w:color="auto" w:frame="1"/>
        </w:rPr>
        <w:br/>
      </w:r>
      <w:r w:rsidR="0013447E">
        <w:rPr>
          <w:rFonts w:ascii="Consolas" w:eastAsia="Times New Roman" w:hAnsi="Consolas" w:cs="Courier New"/>
          <w:color w:val="1F2328"/>
          <w:sz w:val="20"/>
          <w:szCs w:val="20"/>
          <w:bdr w:val="none" w:sz="0" w:space="0" w:color="auto" w:frame="1"/>
        </w:rPr>
        <w:t xml:space="preserve">| </w:t>
      </w:r>
      <w:r w:rsidR="00C54D7C">
        <w:rPr>
          <w:rFonts w:ascii="Consolas" w:eastAsia="Times New Roman" w:hAnsi="Consolas" w:cs="Courier New"/>
          <w:color w:val="1F2328"/>
          <w:sz w:val="20"/>
          <w:szCs w:val="20"/>
          <w:bdr w:val="none" w:sz="0" w:space="0" w:color="auto" w:frame="1"/>
        </w:rPr>
        <w:t>##</w:t>
      </w:r>
      <w:r w:rsidRPr="00914BFA">
        <w:rPr>
          <w:rFonts w:ascii="Consolas" w:eastAsia="Times New Roman" w:hAnsi="Consolas" w:cs="Courier New"/>
          <w:color w:val="1F2328"/>
          <w:sz w:val="20"/>
          <w:szCs w:val="20"/>
          <w:bdr w:val="none" w:sz="0" w:space="0" w:color="auto" w:frame="1"/>
        </w:rPr>
        <w:t>Author</w:t>
      </w:r>
      <w:r w:rsidR="0013447E">
        <w:rPr>
          <w:rFonts w:ascii="Consolas" w:eastAsia="Times New Roman" w:hAnsi="Consolas" w:cs="Courier New"/>
          <w:color w:val="1F2328"/>
          <w:sz w:val="20"/>
          <w:szCs w:val="20"/>
          <w:bdr w:val="none" w:sz="0" w:space="0" w:color="auto" w:frame="1"/>
        </w:rPr>
        <w:t xml:space="preserve"> | </w:t>
      </w:r>
      <w:r>
        <w:rPr>
          <w:rFonts w:ascii="Consolas" w:eastAsia="Times New Roman" w:hAnsi="Consolas" w:cs="Courier New"/>
          <w:color w:val="1F2328"/>
          <w:sz w:val="20"/>
          <w:szCs w:val="20"/>
          <w:bdr w:val="none" w:sz="0" w:space="0" w:color="auto" w:frame="1"/>
        </w:rPr>
        <w:t>Attribute an author of an object.</w:t>
      </w:r>
      <w:r w:rsidR="0013447E">
        <w:rPr>
          <w:rFonts w:ascii="Consolas" w:eastAsia="Times New Roman" w:hAnsi="Consolas" w:cs="Courier New"/>
          <w:color w:val="1F2328"/>
          <w:sz w:val="20"/>
          <w:szCs w:val="20"/>
          <w:bdr w:val="none" w:sz="0" w:space="0" w:color="auto" w:frame="1"/>
        </w:rPr>
        <w:t xml:space="preserve"> |</w:t>
      </w:r>
      <w:r w:rsidR="00C11802">
        <w:rPr>
          <w:rFonts w:ascii="Consolas" w:eastAsia="Times New Roman" w:hAnsi="Consolas" w:cs="Courier New"/>
          <w:color w:val="1F2328"/>
          <w:sz w:val="20"/>
          <w:szCs w:val="20"/>
          <w:bdr w:val="none" w:sz="0" w:space="0" w:color="auto" w:frame="1"/>
        </w:rPr>
        <w:br/>
      </w:r>
      <w:r w:rsidR="0013447E">
        <w:rPr>
          <w:rFonts w:ascii="Consolas" w:eastAsia="Times New Roman" w:hAnsi="Consolas" w:cs="Courier New"/>
          <w:color w:val="1F2328"/>
          <w:sz w:val="20"/>
          <w:szCs w:val="20"/>
          <w:bdr w:val="none" w:sz="0" w:space="0" w:color="auto" w:frame="1"/>
        </w:rPr>
        <w:t xml:space="preserve">| </w:t>
      </w:r>
      <w:r w:rsidR="00C54D7C">
        <w:rPr>
          <w:rFonts w:ascii="Consolas" w:eastAsia="Times New Roman" w:hAnsi="Consolas" w:cs="Courier New"/>
          <w:color w:val="1F2328"/>
          <w:sz w:val="20"/>
          <w:szCs w:val="20"/>
          <w:bdr w:val="none" w:sz="0" w:space="0" w:color="auto" w:frame="1"/>
        </w:rPr>
        <w:t>##</w:t>
      </w:r>
      <w:r w:rsidRPr="00914BFA">
        <w:rPr>
          <w:rFonts w:ascii="Consolas" w:eastAsia="Times New Roman" w:hAnsi="Consolas" w:cs="Courier New"/>
          <w:color w:val="1F2328"/>
          <w:sz w:val="20"/>
          <w:szCs w:val="20"/>
          <w:bdr w:val="none" w:sz="0" w:space="0" w:color="auto" w:frame="1"/>
        </w:rPr>
        <w:t>Digital-source</w:t>
      </w:r>
      <w:r w:rsidR="0013447E">
        <w:rPr>
          <w:rFonts w:ascii="Consolas" w:eastAsia="Times New Roman" w:hAnsi="Consolas" w:cs="Courier New"/>
          <w:color w:val="1F2328"/>
          <w:sz w:val="20"/>
          <w:szCs w:val="20"/>
          <w:bdr w:val="none" w:sz="0" w:space="0" w:color="auto" w:frame="1"/>
        </w:rPr>
        <w:t xml:space="preserve"> | </w:t>
      </w:r>
      <w:r>
        <w:rPr>
          <w:rFonts w:ascii="Consolas" w:eastAsia="Times New Roman" w:hAnsi="Consolas" w:cs="Courier New"/>
          <w:color w:val="1F2328"/>
          <w:sz w:val="20"/>
          <w:szCs w:val="20"/>
          <w:bdr w:val="none" w:sz="0" w:space="0" w:color="auto" w:frame="1"/>
        </w:rPr>
        <w:t>Path to a file that will be displayed in a digital version of a book.</w:t>
      </w:r>
      <w:r w:rsidR="0013447E">
        <w:rPr>
          <w:rFonts w:ascii="Consolas" w:eastAsia="Times New Roman" w:hAnsi="Consolas" w:cs="Courier New"/>
          <w:color w:val="1F2328"/>
          <w:sz w:val="20"/>
          <w:szCs w:val="20"/>
          <w:bdr w:val="none" w:sz="0" w:space="0" w:color="auto" w:frame="1"/>
        </w:rPr>
        <w:t xml:space="preserve"> |</w:t>
      </w:r>
      <w:r w:rsidR="00C11802">
        <w:rPr>
          <w:rFonts w:ascii="Consolas" w:eastAsia="Times New Roman" w:hAnsi="Consolas" w:cs="Courier New"/>
          <w:color w:val="1F2328"/>
          <w:sz w:val="20"/>
          <w:szCs w:val="20"/>
          <w:bdr w:val="none" w:sz="0" w:space="0" w:color="auto" w:frame="1"/>
        </w:rPr>
        <w:br/>
      </w:r>
      <w:r w:rsidR="0013447E">
        <w:rPr>
          <w:rFonts w:ascii="Consolas" w:eastAsia="Times New Roman" w:hAnsi="Consolas" w:cs="Courier New"/>
          <w:color w:val="1F2328"/>
          <w:sz w:val="20"/>
          <w:szCs w:val="20"/>
          <w:bdr w:val="none" w:sz="0" w:space="0" w:color="auto" w:frame="1"/>
        </w:rPr>
        <w:t xml:space="preserve">| </w:t>
      </w:r>
      <w:r w:rsidR="00C54D7C">
        <w:rPr>
          <w:rFonts w:ascii="Consolas" w:eastAsia="Times New Roman" w:hAnsi="Consolas" w:cs="Courier New"/>
          <w:color w:val="1F2328"/>
          <w:sz w:val="20"/>
          <w:szCs w:val="20"/>
          <w:bdr w:val="none" w:sz="0" w:space="0" w:color="auto" w:frame="1"/>
        </w:rPr>
        <w:t>##</w:t>
      </w:r>
      <w:r w:rsidRPr="00914BFA">
        <w:rPr>
          <w:rFonts w:ascii="Consolas" w:eastAsia="Times New Roman" w:hAnsi="Consolas" w:cs="Courier New"/>
          <w:color w:val="1F2328"/>
          <w:sz w:val="20"/>
          <w:szCs w:val="20"/>
          <w:bdr w:val="none" w:sz="0" w:space="0" w:color="auto" w:frame="1"/>
        </w:rPr>
        <w:t>Paper-source</w:t>
      </w:r>
      <w:r w:rsidR="0013447E">
        <w:rPr>
          <w:rFonts w:ascii="Consolas" w:eastAsia="Times New Roman" w:hAnsi="Consolas" w:cs="Courier New"/>
          <w:color w:val="1F2328"/>
          <w:sz w:val="20"/>
          <w:szCs w:val="20"/>
          <w:bdr w:val="none" w:sz="0" w:space="0" w:color="auto" w:frame="1"/>
        </w:rPr>
        <w:t xml:space="preserve"> | </w:t>
      </w:r>
      <w:r>
        <w:rPr>
          <w:rFonts w:ascii="Consolas" w:eastAsia="Times New Roman" w:hAnsi="Consolas" w:cs="Courier New"/>
          <w:color w:val="1F2328"/>
          <w:sz w:val="20"/>
          <w:szCs w:val="20"/>
          <w:bdr w:val="none" w:sz="0" w:space="0" w:color="auto" w:frame="1"/>
        </w:rPr>
        <w:t>Path to a file that will be displayed in a paper version of a book.</w:t>
      </w:r>
      <w:r w:rsidR="0013447E">
        <w:rPr>
          <w:rFonts w:ascii="Consolas" w:eastAsia="Times New Roman" w:hAnsi="Consolas" w:cs="Courier New"/>
          <w:color w:val="1F2328"/>
          <w:sz w:val="20"/>
          <w:szCs w:val="20"/>
          <w:bdr w:val="none" w:sz="0" w:space="0" w:color="auto" w:frame="1"/>
        </w:rPr>
        <w:t xml:space="preserve"> |</w:t>
      </w:r>
      <w:r w:rsidR="00C11802">
        <w:rPr>
          <w:rFonts w:ascii="Consolas" w:eastAsia="Times New Roman" w:hAnsi="Consolas" w:cs="Courier New"/>
          <w:color w:val="1F2328"/>
          <w:sz w:val="20"/>
          <w:szCs w:val="20"/>
          <w:bdr w:val="none" w:sz="0" w:space="0" w:color="auto" w:frame="1"/>
        </w:rPr>
        <w:br/>
      </w:r>
      <w:ins w:id="87" w:author="Pawel KAMINSKI" w:date="2024-06-06T11:06:00Z">
        <w:r w:rsidR="0034367C">
          <w:rPr>
            <w:rFonts w:ascii="Consolas" w:eastAsia="Times New Roman" w:hAnsi="Consolas" w:cs="Courier New"/>
            <w:color w:val="1F2328"/>
            <w:sz w:val="20"/>
            <w:szCs w:val="20"/>
            <w:bdr w:val="none" w:sz="0" w:space="0" w:color="auto" w:frame="1"/>
          </w:rPr>
          <w:t>| ##Alt-text | Alt text to describe</w:t>
        </w:r>
      </w:ins>
      <w:ins w:id="88" w:author="Pawel KAMINSKI" w:date="2024-06-06T11:11:00Z">
        <w:r w:rsidR="001C3D28">
          <w:rPr>
            <w:rFonts w:ascii="Consolas" w:eastAsia="Times New Roman" w:hAnsi="Consolas" w:cs="Courier New"/>
            <w:color w:val="1F2328"/>
            <w:sz w:val="20"/>
            <w:szCs w:val="20"/>
            <w:bdr w:val="none" w:sz="0" w:space="0" w:color="auto" w:frame="1"/>
          </w:rPr>
          <w:t xml:space="preserve"> </w:t>
        </w:r>
      </w:ins>
      <w:ins w:id="89" w:author="Pawel KAMINSKI" w:date="2024-06-06T11:12:00Z">
        <w:r w:rsidR="00AC6BC3">
          <w:rPr>
            <w:rFonts w:ascii="Consolas" w:eastAsia="Times New Roman" w:hAnsi="Consolas" w:cs="Courier New"/>
            <w:color w:val="1F2328"/>
            <w:sz w:val="20"/>
            <w:szCs w:val="20"/>
            <w:bdr w:val="none" w:sz="0" w:space="0" w:color="auto" w:frame="1"/>
          </w:rPr>
          <w:t>appearance or function of</w:t>
        </w:r>
      </w:ins>
      <w:ins w:id="90" w:author="Pawel KAMINSKI" w:date="2024-06-06T11:06:00Z">
        <w:r w:rsidR="0034367C">
          <w:rPr>
            <w:rFonts w:ascii="Consolas" w:eastAsia="Times New Roman" w:hAnsi="Consolas" w:cs="Courier New"/>
            <w:color w:val="1F2328"/>
            <w:sz w:val="20"/>
            <w:szCs w:val="20"/>
            <w:bdr w:val="none" w:sz="0" w:space="0" w:color="auto" w:frame="1"/>
          </w:rPr>
          <w:t xml:space="preserve"> </w:t>
        </w:r>
        <w:r w:rsidR="00E429A7">
          <w:rPr>
            <w:rFonts w:ascii="Consolas" w:eastAsia="Times New Roman" w:hAnsi="Consolas" w:cs="Courier New"/>
            <w:color w:val="1F2328"/>
            <w:sz w:val="20"/>
            <w:szCs w:val="20"/>
            <w:bdr w:val="none" w:sz="0" w:space="0" w:color="auto" w:frame="1"/>
          </w:rPr>
          <w:t>an object</w:t>
        </w:r>
        <w:r w:rsidR="0034367C">
          <w:rPr>
            <w:rFonts w:ascii="Consolas" w:eastAsia="Times New Roman" w:hAnsi="Consolas" w:cs="Courier New"/>
            <w:color w:val="1F2328"/>
            <w:sz w:val="20"/>
            <w:szCs w:val="20"/>
            <w:bdr w:val="none" w:sz="0" w:space="0" w:color="auto" w:frame="1"/>
          </w:rPr>
          <w:t>. |</w:t>
        </w:r>
        <w:r w:rsidR="00E429A7">
          <w:rPr>
            <w:rFonts w:ascii="Consolas" w:eastAsia="Times New Roman" w:hAnsi="Consolas" w:cs="Courier New"/>
            <w:color w:val="1F2328"/>
            <w:sz w:val="20"/>
            <w:szCs w:val="20"/>
            <w:bdr w:val="none" w:sz="0" w:space="0" w:color="auto" w:frame="1"/>
          </w:rPr>
          <w:br/>
        </w:r>
      </w:ins>
      <w:r w:rsidR="005B61EF">
        <w:rPr>
          <w:rFonts w:ascii="Consolas" w:eastAsia="Times New Roman" w:hAnsi="Consolas" w:cs="Courier New"/>
          <w:color w:val="1F2328"/>
          <w:sz w:val="20"/>
          <w:szCs w:val="20"/>
          <w:bdr w:val="none" w:sz="0" w:space="0" w:color="auto" w:frame="1"/>
        </w:rPr>
        <w:t xml:space="preserve">| </w:t>
      </w:r>
      <w:r w:rsidR="005B61EF" w:rsidRPr="005B61EF">
        <w:rPr>
          <w:rFonts w:ascii="Consolas" w:eastAsia="Times New Roman" w:hAnsi="Consolas" w:cs="Courier New"/>
          <w:color w:val="1F2328"/>
          <w:sz w:val="20"/>
          <w:szCs w:val="20"/>
          <w:bdr w:val="none" w:sz="0" w:space="0" w:color="auto" w:frame="1"/>
        </w:rPr>
        <w:t>##Source</w:t>
      </w:r>
      <w:r w:rsidR="005B61EF">
        <w:rPr>
          <w:rFonts w:ascii="Consolas" w:eastAsia="Times New Roman" w:hAnsi="Consolas" w:cs="Courier New"/>
          <w:color w:val="1F2328"/>
          <w:sz w:val="20"/>
          <w:szCs w:val="20"/>
          <w:bdr w:val="none" w:sz="0" w:space="0" w:color="auto" w:frame="1"/>
        </w:rPr>
        <w:t xml:space="preserve"> | </w:t>
      </w:r>
      <w:r w:rsidR="00F23479">
        <w:rPr>
          <w:rFonts w:ascii="Consolas" w:eastAsia="Times New Roman" w:hAnsi="Consolas" w:cs="Courier New"/>
          <w:color w:val="1F2328"/>
          <w:sz w:val="20"/>
          <w:szCs w:val="20"/>
          <w:bdr w:val="none" w:sz="0" w:space="0" w:color="auto" w:frame="1"/>
        </w:rPr>
        <w:t>Describe object’s source.</w:t>
      </w:r>
      <w:r w:rsidR="005B61EF">
        <w:rPr>
          <w:rFonts w:ascii="Consolas" w:eastAsia="Times New Roman" w:hAnsi="Consolas" w:cs="Courier New"/>
          <w:color w:val="1F2328"/>
          <w:sz w:val="20"/>
          <w:szCs w:val="20"/>
          <w:bdr w:val="none" w:sz="0" w:space="0" w:color="auto" w:frame="1"/>
        </w:rPr>
        <w:t xml:space="preserve"> |</w:t>
      </w:r>
      <w:r w:rsidR="005B61EF">
        <w:rPr>
          <w:rFonts w:ascii="Consolas" w:eastAsia="Times New Roman" w:hAnsi="Consolas" w:cs="Courier New"/>
          <w:color w:val="1F2328"/>
          <w:sz w:val="20"/>
          <w:szCs w:val="20"/>
          <w:bdr w:val="none" w:sz="0" w:space="0" w:color="auto" w:frame="1"/>
        </w:rPr>
        <w:br/>
        <w:t xml:space="preserve">| </w:t>
      </w:r>
      <w:r w:rsidR="005B61EF" w:rsidRPr="005B61EF">
        <w:rPr>
          <w:rFonts w:ascii="Consolas" w:eastAsia="Times New Roman" w:hAnsi="Consolas" w:cs="Courier New"/>
          <w:color w:val="1F2328"/>
          <w:sz w:val="20"/>
          <w:szCs w:val="20"/>
          <w:bdr w:val="none" w:sz="0" w:space="0" w:color="auto" w:frame="1"/>
        </w:rPr>
        <w:t>##Height</w:t>
      </w:r>
      <w:r w:rsidR="005B61EF">
        <w:rPr>
          <w:rFonts w:ascii="Consolas" w:eastAsia="Times New Roman" w:hAnsi="Consolas" w:cs="Courier New"/>
          <w:color w:val="1F2328"/>
          <w:sz w:val="20"/>
          <w:szCs w:val="20"/>
          <w:bdr w:val="none" w:sz="0" w:space="0" w:color="auto" w:frame="1"/>
        </w:rPr>
        <w:t xml:space="preserve"> | </w:t>
      </w:r>
      <w:r w:rsidR="00182D0B">
        <w:rPr>
          <w:rFonts w:ascii="Consolas" w:eastAsia="Times New Roman" w:hAnsi="Consolas" w:cs="Courier New"/>
          <w:color w:val="1F2328"/>
          <w:sz w:val="20"/>
          <w:szCs w:val="20"/>
          <w:bdr w:val="none" w:sz="0" w:space="0" w:color="auto" w:frame="1"/>
        </w:rPr>
        <w:t>Set object’s</w:t>
      </w:r>
      <w:r w:rsidR="005B61EF">
        <w:rPr>
          <w:rFonts w:ascii="Consolas" w:eastAsia="Times New Roman" w:hAnsi="Consolas" w:cs="Courier New"/>
          <w:color w:val="1F2328"/>
          <w:sz w:val="20"/>
          <w:szCs w:val="20"/>
          <w:bdr w:val="none" w:sz="0" w:space="0" w:color="auto" w:frame="1"/>
        </w:rPr>
        <w:t xml:space="preserve"> </w:t>
      </w:r>
      <w:r w:rsidR="00F23479">
        <w:rPr>
          <w:rFonts w:ascii="Consolas" w:eastAsia="Times New Roman" w:hAnsi="Consolas" w:cs="Courier New"/>
          <w:color w:val="1F2328"/>
          <w:sz w:val="20"/>
          <w:szCs w:val="20"/>
          <w:bdr w:val="none" w:sz="0" w:space="0" w:color="auto" w:frame="1"/>
        </w:rPr>
        <w:t xml:space="preserve">desired height. Note that this is only </w:t>
      </w:r>
      <w:r w:rsidR="2BB763EC">
        <w:rPr>
          <w:rFonts w:ascii="Consolas" w:eastAsia="Times New Roman" w:hAnsi="Consolas" w:cs="Courier New"/>
          <w:color w:val="1F2328"/>
          <w:sz w:val="20"/>
          <w:szCs w:val="20"/>
          <w:bdr w:val="none" w:sz="0" w:space="0" w:color="auto" w:frame="1"/>
        </w:rPr>
        <w:t>an unbinding</w:t>
      </w:r>
      <w:r w:rsidR="00F23479">
        <w:rPr>
          <w:rFonts w:ascii="Consolas" w:eastAsia="Times New Roman" w:hAnsi="Consolas" w:cs="Courier New"/>
          <w:color w:val="1F2328"/>
          <w:sz w:val="20"/>
          <w:szCs w:val="20"/>
          <w:bdr w:val="none" w:sz="0" w:space="0" w:color="auto" w:frame="1"/>
        </w:rPr>
        <w:t xml:space="preserve"> indication to the platform, in most </w:t>
      </w:r>
      <w:r w:rsidR="00A05A30">
        <w:rPr>
          <w:rFonts w:ascii="Consolas" w:eastAsia="Times New Roman" w:hAnsi="Consolas" w:cs="Courier New"/>
          <w:color w:val="1F2328"/>
          <w:sz w:val="20"/>
          <w:szCs w:val="20"/>
          <w:bdr w:val="none" w:sz="0" w:space="0" w:color="auto" w:frame="1"/>
        </w:rPr>
        <w:t>cases</w:t>
      </w:r>
      <w:r w:rsidR="00F23479">
        <w:rPr>
          <w:rFonts w:ascii="Consolas" w:eastAsia="Times New Roman" w:hAnsi="Consolas" w:cs="Courier New"/>
          <w:color w:val="1F2328"/>
          <w:sz w:val="20"/>
          <w:szCs w:val="20"/>
          <w:bdr w:val="none" w:sz="0" w:space="0" w:color="auto" w:frame="1"/>
        </w:rPr>
        <w:t xml:space="preserve"> it will be ignored. </w:t>
      </w:r>
      <w:r w:rsidR="005B61EF">
        <w:rPr>
          <w:rFonts w:ascii="Consolas" w:eastAsia="Times New Roman" w:hAnsi="Consolas" w:cs="Courier New"/>
          <w:color w:val="1F2328"/>
          <w:sz w:val="20"/>
          <w:szCs w:val="20"/>
          <w:bdr w:val="none" w:sz="0" w:space="0" w:color="auto" w:frame="1"/>
        </w:rPr>
        <w:t>|</w:t>
      </w:r>
      <w:r w:rsidR="005B61EF">
        <w:rPr>
          <w:rFonts w:ascii="Consolas" w:eastAsia="Times New Roman" w:hAnsi="Consolas" w:cs="Courier New"/>
          <w:color w:val="1F2328"/>
          <w:sz w:val="20"/>
          <w:szCs w:val="20"/>
          <w:bdr w:val="none" w:sz="0" w:space="0" w:color="auto" w:frame="1"/>
        </w:rPr>
        <w:br/>
        <w:t xml:space="preserve">| </w:t>
      </w:r>
      <w:r w:rsidR="005B61EF" w:rsidRPr="005B61EF">
        <w:rPr>
          <w:rFonts w:ascii="Consolas" w:eastAsia="Times New Roman" w:hAnsi="Consolas" w:cs="Courier New"/>
          <w:color w:val="1F2328"/>
          <w:sz w:val="20"/>
          <w:szCs w:val="20"/>
          <w:bdr w:val="none" w:sz="0" w:space="0" w:color="auto" w:frame="1"/>
        </w:rPr>
        <w:t>##Location</w:t>
      </w:r>
      <w:r w:rsidR="005B61EF">
        <w:rPr>
          <w:rFonts w:ascii="Consolas" w:eastAsia="Times New Roman" w:hAnsi="Consolas" w:cs="Courier New"/>
          <w:color w:val="1F2328"/>
          <w:sz w:val="20"/>
          <w:szCs w:val="20"/>
          <w:bdr w:val="none" w:sz="0" w:space="0" w:color="auto" w:frame="1"/>
        </w:rPr>
        <w:t xml:space="preserve"> | </w:t>
      </w:r>
      <w:r w:rsidR="00A05A30">
        <w:rPr>
          <w:rFonts w:ascii="Consolas" w:eastAsia="Times New Roman" w:hAnsi="Consolas" w:cs="Courier New"/>
          <w:color w:val="1F2328"/>
          <w:sz w:val="20"/>
          <w:szCs w:val="20"/>
          <w:bdr w:val="none" w:sz="0" w:space="0" w:color="auto" w:frame="1"/>
        </w:rPr>
        <w:t>Point to where the file is saved in the `assets` folder</w:t>
      </w:r>
      <w:r w:rsidR="00182D0B">
        <w:rPr>
          <w:rFonts w:ascii="Consolas" w:eastAsia="Times New Roman" w:hAnsi="Consolas" w:cs="Courier New"/>
          <w:color w:val="1F2328"/>
          <w:sz w:val="20"/>
          <w:szCs w:val="20"/>
          <w:bdr w:val="none" w:sz="0" w:space="0" w:color="auto" w:frame="1"/>
        </w:rPr>
        <w:t>.</w:t>
      </w:r>
      <w:r w:rsidR="00C77922">
        <w:rPr>
          <w:rFonts w:ascii="Consolas" w:eastAsia="Times New Roman" w:hAnsi="Consolas" w:cs="Courier New"/>
          <w:color w:val="1F2328"/>
          <w:sz w:val="20"/>
          <w:szCs w:val="20"/>
          <w:bdr w:val="none" w:sz="0" w:space="0" w:color="auto" w:frame="1"/>
        </w:rPr>
        <w:t xml:space="preserve"> Be careful to write a correct path to the file, e.g. </w:t>
      </w:r>
      <w:r w:rsidR="00E6235E">
        <w:rPr>
          <w:rFonts w:ascii="Consolas" w:eastAsia="Times New Roman" w:hAnsi="Consolas" w:cs="Courier New"/>
          <w:color w:val="1F2328"/>
          <w:sz w:val="20"/>
          <w:szCs w:val="20"/>
          <w:bdr w:val="none" w:sz="0" w:space="0" w:color="auto" w:frame="1"/>
        </w:rPr>
        <w:t>`</w:t>
      </w:r>
      <w:r w:rsidR="00C77922">
        <w:rPr>
          <w:rFonts w:ascii="Consolas" w:eastAsia="Times New Roman" w:hAnsi="Consolas" w:cs="Courier New"/>
          <w:color w:val="1F2328"/>
          <w:sz w:val="20"/>
          <w:szCs w:val="20"/>
          <w:bdr w:val="none" w:sz="0" w:space="0" w:color="auto" w:frame="1"/>
        </w:rPr>
        <w:t>./</w:t>
      </w:r>
      <w:r w:rsidR="00E6235E">
        <w:rPr>
          <w:rFonts w:ascii="Consolas" w:eastAsia="Times New Roman" w:hAnsi="Consolas" w:cs="Courier New"/>
          <w:color w:val="1F2328"/>
          <w:sz w:val="20"/>
          <w:szCs w:val="20"/>
          <w:bdr w:val="none" w:sz="0" w:space="0" w:color="auto" w:frame="1"/>
        </w:rPr>
        <w:t>assets/path/to/file.png` is valid while `</w:t>
      </w:r>
      <w:r w:rsidR="00057FDD" w:rsidRPr="00057FDD">
        <w:rPr>
          <w:rFonts w:ascii="Consolas" w:eastAsia="Times New Roman" w:hAnsi="Consolas" w:cs="Courier New"/>
          <w:color w:val="1F2328"/>
          <w:sz w:val="20"/>
          <w:szCs w:val="20"/>
          <w:bdr w:val="none" w:sz="0" w:space="0" w:color="auto" w:frame="1"/>
        </w:rPr>
        <w:t>C:\</w:t>
      </w:r>
      <w:r w:rsidR="00697B0F">
        <w:rPr>
          <w:rFonts w:ascii="Consolas" w:eastAsia="Times New Roman" w:hAnsi="Consolas" w:cs="Courier New"/>
          <w:color w:val="1F2328"/>
          <w:sz w:val="20"/>
          <w:szCs w:val="20"/>
          <w:bdr w:val="none" w:sz="0" w:space="0" w:color="auto" w:frame="1"/>
        </w:rPr>
        <w:t>User</w:t>
      </w:r>
      <w:r w:rsidR="00057FDD">
        <w:rPr>
          <w:rFonts w:ascii="Consolas" w:eastAsia="Times New Roman" w:hAnsi="Consolas" w:cs="Courier New"/>
          <w:color w:val="1F2328"/>
          <w:sz w:val="20"/>
          <w:szCs w:val="20"/>
          <w:bdr w:val="none" w:sz="0" w:space="0" w:color="auto" w:frame="1"/>
        </w:rPr>
        <w:t>\</w:t>
      </w:r>
      <w:r w:rsidR="00697B0F">
        <w:rPr>
          <w:rFonts w:ascii="Consolas" w:eastAsia="Times New Roman" w:hAnsi="Consolas" w:cs="Courier New"/>
          <w:color w:val="1F2328"/>
          <w:sz w:val="20"/>
          <w:szCs w:val="20"/>
          <w:bdr w:val="none" w:sz="0" w:space="0" w:color="auto" w:frame="1"/>
        </w:rPr>
        <w:t>Documents\my-book\assets\path\to\file.png</w:t>
      </w:r>
      <w:r w:rsidR="00E6235E">
        <w:rPr>
          <w:rFonts w:ascii="Consolas" w:eastAsia="Times New Roman" w:hAnsi="Consolas" w:cs="Courier New"/>
          <w:color w:val="1F2328"/>
          <w:sz w:val="20"/>
          <w:szCs w:val="20"/>
          <w:bdr w:val="none" w:sz="0" w:space="0" w:color="auto" w:frame="1"/>
        </w:rPr>
        <w:t>`</w:t>
      </w:r>
      <w:r w:rsidR="00697B0F">
        <w:rPr>
          <w:rFonts w:ascii="Consolas" w:eastAsia="Times New Roman" w:hAnsi="Consolas" w:cs="Courier New"/>
          <w:color w:val="1F2328"/>
          <w:sz w:val="20"/>
          <w:szCs w:val="20"/>
          <w:bdr w:val="none" w:sz="0" w:space="0" w:color="auto" w:frame="1"/>
        </w:rPr>
        <w:t xml:space="preserve"> is </w:t>
      </w:r>
      <w:r w:rsidR="7F7BDC4B">
        <w:rPr>
          <w:rFonts w:ascii="Consolas" w:eastAsia="Times New Roman" w:hAnsi="Consolas" w:cs="Courier New"/>
          <w:color w:val="1F2328"/>
          <w:sz w:val="20"/>
          <w:szCs w:val="20"/>
          <w:bdr w:val="none" w:sz="0" w:space="0" w:color="auto" w:frame="1"/>
        </w:rPr>
        <w:t>an invalid</w:t>
      </w:r>
      <w:r w:rsidR="00C57ED0">
        <w:rPr>
          <w:rFonts w:ascii="Consolas" w:eastAsia="Times New Roman" w:hAnsi="Consolas" w:cs="Courier New"/>
          <w:color w:val="1F2328"/>
          <w:sz w:val="20"/>
          <w:szCs w:val="20"/>
          <w:bdr w:val="none" w:sz="0" w:space="0" w:color="auto" w:frame="1"/>
        </w:rPr>
        <w:t xml:space="preserve"> file path</w:t>
      </w:r>
      <w:r w:rsidR="00697B0F">
        <w:rPr>
          <w:rFonts w:ascii="Consolas" w:eastAsia="Times New Roman" w:hAnsi="Consolas" w:cs="Courier New"/>
          <w:color w:val="1F2328"/>
          <w:sz w:val="20"/>
          <w:szCs w:val="20"/>
          <w:bdr w:val="none" w:sz="0" w:space="0" w:color="auto" w:frame="1"/>
        </w:rPr>
        <w:t>.</w:t>
      </w:r>
      <w:r w:rsidR="005B61EF">
        <w:rPr>
          <w:rFonts w:ascii="Consolas" w:eastAsia="Times New Roman" w:hAnsi="Consolas" w:cs="Courier New"/>
          <w:color w:val="1F2328"/>
          <w:sz w:val="20"/>
          <w:szCs w:val="20"/>
          <w:bdr w:val="none" w:sz="0" w:space="0" w:color="auto" w:frame="1"/>
        </w:rPr>
        <w:t xml:space="preserve"> |</w:t>
      </w:r>
      <w:r w:rsidR="005B61EF">
        <w:rPr>
          <w:rFonts w:ascii="Consolas" w:eastAsia="Times New Roman" w:hAnsi="Consolas" w:cs="Courier New"/>
          <w:color w:val="1F2328"/>
          <w:sz w:val="20"/>
          <w:szCs w:val="20"/>
          <w:bdr w:val="none" w:sz="0" w:space="0" w:color="auto" w:frame="1"/>
        </w:rPr>
        <w:br/>
        <w:t xml:space="preserve">| </w:t>
      </w:r>
      <w:r w:rsidR="005B61EF" w:rsidRPr="005B61EF">
        <w:rPr>
          <w:rFonts w:ascii="Consolas" w:eastAsia="Times New Roman" w:hAnsi="Consolas" w:cs="Courier New"/>
          <w:color w:val="1F2328"/>
          <w:sz w:val="20"/>
          <w:szCs w:val="20"/>
          <w:bdr w:val="none" w:sz="0" w:space="0" w:color="auto" w:frame="1"/>
        </w:rPr>
        <w:t>##License-name</w:t>
      </w:r>
      <w:r w:rsidR="005B61EF">
        <w:rPr>
          <w:rFonts w:ascii="Consolas" w:eastAsia="Times New Roman" w:hAnsi="Consolas" w:cs="Courier New"/>
          <w:color w:val="1F2328"/>
          <w:sz w:val="20"/>
          <w:szCs w:val="20"/>
          <w:bdr w:val="none" w:sz="0" w:space="0" w:color="auto" w:frame="1"/>
        </w:rPr>
        <w:t xml:space="preserve"> | </w:t>
      </w:r>
      <w:r w:rsidR="005B61EF" w:rsidRPr="005B61EF">
        <w:rPr>
          <w:rFonts w:ascii="Consolas" w:eastAsia="Times New Roman" w:hAnsi="Consolas" w:cs="Courier New"/>
          <w:color w:val="1F2328"/>
          <w:sz w:val="20"/>
          <w:szCs w:val="20"/>
          <w:bdr w:val="none" w:sz="0" w:space="0" w:color="auto" w:frame="1"/>
        </w:rPr>
        <w:t>Name of a license. Preferably [SPDX ID](https://spdx.org/licenses/) like “BSD-4-Clause” or a full name, e.g. “Creative Commons Attribution 4.0 International”.</w:t>
      </w:r>
      <w:r w:rsidR="00A85645">
        <w:rPr>
          <w:rFonts w:ascii="Consolas" w:eastAsia="Times New Roman" w:hAnsi="Consolas" w:cs="Courier New"/>
          <w:color w:val="1F2328"/>
          <w:sz w:val="20"/>
          <w:szCs w:val="20"/>
          <w:bdr w:val="none" w:sz="0" w:space="0" w:color="auto" w:frame="1"/>
        </w:rPr>
        <w:t xml:space="preserve"> |</w:t>
      </w:r>
      <w:r w:rsidR="00A85645">
        <w:rPr>
          <w:rFonts w:ascii="Consolas" w:eastAsia="Times New Roman" w:hAnsi="Consolas" w:cs="Courier New"/>
          <w:color w:val="1F2328"/>
          <w:sz w:val="20"/>
          <w:szCs w:val="20"/>
          <w:bdr w:val="none" w:sz="0" w:space="0" w:color="auto" w:frame="1"/>
        </w:rPr>
        <w:br/>
        <w:t xml:space="preserve">| </w:t>
      </w:r>
      <w:r w:rsidR="005B61EF" w:rsidRPr="005B61EF">
        <w:rPr>
          <w:rFonts w:ascii="Consolas" w:eastAsia="Times New Roman" w:hAnsi="Consolas" w:cs="Courier New"/>
          <w:color w:val="1F2328"/>
          <w:sz w:val="20"/>
          <w:szCs w:val="20"/>
          <w:bdr w:val="none" w:sz="0" w:space="0" w:color="auto" w:frame="1"/>
        </w:rPr>
        <w:t>##License-url</w:t>
      </w:r>
      <w:r w:rsidR="00A85645">
        <w:rPr>
          <w:rFonts w:ascii="Consolas" w:eastAsia="Times New Roman" w:hAnsi="Consolas" w:cs="Courier New"/>
          <w:color w:val="1F2328"/>
          <w:sz w:val="20"/>
          <w:szCs w:val="20"/>
          <w:bdr w:val="none" w:sz="0" w:space="0" w:color="auto" w:frame="1"/>
        </w:rPr>
        <w:t xml:space="preserve"> | </w:t>
      </w:r>
      <w:r w:rsidR="005B61EF" w:rsidRPr="005B61EF">
        <w:rPr>
          <w:rFonts w:ascii="Consolas" w:eastAsia="Times New Roman" w:hAnsi="Consolas" w:cs="Courier New"/>
          <w:color w:val="1F2328"/>
          <w:sz w:val="20"/>
          <w:szCs w:val="20"/>
          <w:bdr w:val="none" w:sz="0" w:space="0" w:color="auto" w:frame="1"/>
        </w:rPr>
        <w:t>URL address that leads to a full text of a license.</w:t>
      </w:r>
      <w:r w:rsidR="00A85645">
        <w:rPr>
          <w:rFonts w:ascii="Consolas" w:eastAsia="Times New Roman" w:hAnsi="Consolas" w:cs="Courier New"/>
          <w:color w:val="1F2328"/>
          <w:sz w:val="20"/>
          <w:szCs w:val="20"/>
          <w:bdr w:val="none" w:sz="0" w:space="0" w:color="auto" w:frame="1"/>
        </w:rPr>
        <w:t xml:space="preserve"> |</w:t>
      </w:r>
      <w:r w:rsidR="00A85645">
        <w:rPr>
          <w:rFonts w:ascii="Consolas" w:eastAsia="Times New Roman" w:hAnsi="Consolas" w:cs="Courier New"/>
          <w:color w:val="1F2328"/>
          <w:sz w:val="20"/>
          <w:szCs w:val="20"/>
          <w:bdr w:val="none" w:sz="0" w:space="0" w:color="auto" w:frame="1"/>
        </w:rPr>
        <w:br/>
        <w:t xml:space="preserve">| </w:t>
      </w:r>
      <w:r w:rsidR="005B61EF" w:rsidRPr="005B61EF">
        <w:rPr>
          <w:rFonts w:ascii="Consolas" w:eastAsia="Times New Roman" w:hAnsi="Consolas" w:cs="Courier New"/>
          <w:color w:val="1F2328"/>
          <w:sz w:val="20"/>
          <w:szCs w:val="20"/>
          <w:bdr w:val="none" w:sz="0" w:space="0" w:color="auto" w:frame="1"/>
        </w:rPr>
        <w:t>##Original</w:t>
      </w:r>
      <w:r w:rsidR="00A85645">
        <w:rPr>
          <w:rFonts w:ascii="Consolas" w:eastAsia="Times New Roman" w:hAnsi="Consolas" w:cs="Courier New"/>
          <w:color w:val="1F2328"/>
          <w:sz w:val="20"/>
          <w:szCs w:val="20"/>
          <w:bdr w:val="none" w:sz="0" w:space="0" w:color="auto" w:frame="1"/>
        </w:rPr>
        <w:t xml:space="preserve"> | </w:t>
      </w:r>
      <w:r w:rsidR="005B61EF" w:rsidRPr="005B61EF">
        <w:rPr>
          <w:rFonts w:ascii="Consolas" w:eastAsia="Times New Roman" w:hAnsi="Consolas" w:cs="Courier New"/>
          <w:color w:val="1F2328"/>
          <w:sz w:val="20"/>
          <w:szCs w:val="20"/>
          <w:bdr w:val="none" w:sz="0" w:space="0" w:color="auto" w:frame="1"/>
        </w:rPr>
        <w:t xml:space="preserve">Localization of </w:t>
      </w:r>
      <w:r w:rsidR="27659932" w:rsidRPr="005B61EF">
        <w:rPr>
          <w:rFonts w:ascii="Consolas" w:eastAsia="Times New Roman" w:hAnsi="Consolas" w:cs="Courier New"/>
          <w:color w:val="1F2328"/>
          <w:sz w:val="20"/>
          <w:szCs w:val="20"/>
          <w:bdr w:val="none" w:sz="0" w:space="0" w:color="auto" w:frame="1"/>
        </w:rPr>
        <w:t>an</w:t>
      </w:r>
      <w:r w:rsidR="005B61EF" w:rsidRPr="005B61EF">
        <w:rPr>
          <w:rFonts w:ascii="Consolas" w:eastAsia="Times New Roman" w:hAnsi="Consolas" w:cs="Courier New"/>
          <w:color w:val="1F2328"/>
          <w:sz w:val="20"/>
          <w:szCs w:val="20"/>
          <w:bdr w:val="none" w:sz="0" w:space="0" w:color="auto" w:frame="1"/>
        </w:rPr>
        <w:t xml:space="preserve"> original source of an object, like an URL address or a book where the original </w:t>
      </w:r>
      <w:r w:rsidR="1A48C10D" w:rsidRPr="005B61EF">
        <w:rPr>
          <w:rFonts w:ascii="Consolas" w:eastAsia="Times New Roman" w:hAnsi="Consolas" w:cs="Courier New"/>
          <w:color w:val="1F2328"/>
          <w:sz w:val="20"/>
          <w:szCs w:val="20"/>
          <w:bdr w:val="none" w:sz="0" w:space="0" w:color="auto" w:frame="1"/>
        </w:rPr>
        <w:t>was</w:t>
      </w:r>
      <w:r w:rsidR="005B61EF" w:rsidRPr="005B61EF">
        <w:rPr>
          <w:rFonts w:ascii="Consolas" w:eastAsia="Times New Roman" w:hAnsi="Consolas" w:cs="Courier New"/>
          <w:color w:val="1F2328"/>
          <w:sz w:val="20"/>
          <w:szCs w:val="20"/>
          <w:bdr w:val="none" w:sz="0" w:space="0" w:color="auto" w:frame="1"/>
        </w:rPr>
        <w:t xml:space="preserve"> initially published or taken from.</w:t>
      </w:r>
      <w:r w:rsidR="00A85645">
        <w:rPr>
          <w:rFonts w:ascii="Consolas" w:eastAsia="Times New Roman" w:hAnsi="Consolas" w:cs="Courier New"/>
          <w:color w:val="1F2328"/>
          <w:sz w:val="20"/>
          <w:szCs w:val="20"/>
          <w:bdr w:val="none" w:sz="0" w:space="0" w:color="auto" w:frame="1"/>
        </w:rPr>
        <w:t xml:space="preserve"> |</w:t>
      </w:r>
      <w:r w:rsidR="00905250">
        <w:rPr>
          <w:rFonts w:ascii="Consolas" w:eastAsia="Times New Roman" w:hAnsi="Consolas" w:cs="Courier New"/>
          <w:color w:val="1F2328"/>
          <w:sz w:val="20"/>
          <w:szCs w:val="20"/>
          <w:bdr w:val="none" w:sz="0" w:space="0" w:color="auto" w:frame="1"/>
        </w:rPr>
        <w:br/>
      </w:r>
      <w:r w:rsidR="00A85645">
        <w:rPr>
          <w:rFonts w:ascii="Consolas" w:eastAsia="Times New Roman" w:hAnsi="Consolas" w:cs="Courier New"/>
          <w:color w:val="1F2328"/>
          <w:sz w:val="20"/>
          <w:szCs w:val="20"/>
          <w:bdr w:val="none" w:sz="0" w:space="0" w:color="auto" w:frame="1"/>
        </w:rPr>
        <w:t xml:space="preserve">| </w:t>
      </w:r>
      <w:r w:rsidR="005B61EF" w:rsidRPr="005B61EF">
        <w:rPr>
          <w:rFonts w:ascii="Consolas" w:eastAsia="Times New Roman" w:hAnsi="Consolas" w:cs="Courier New"/>
          <w:color w:val="1F2328"/>
          <w:sz w:val="20"/>
          <w:szCs w:val="20"/>
          <w:bdr w:val="none" w:sz="0" w:space="0" w:color="auto" w:frame="1"/>
        </w:rPr>
        <w:t>##Delete-previous</w:t>
      </w:r>
      <w:r w:rsidR="00A85645">
        <w:rPr>
          <w:rFonts w:ascii="Consolas" w:eastAsia="Times New Roman" w:hAnsi="Consolas" w:cs="Courier New"/>
          <w:color w:val="1F2328"/>
          <w:sz w:val="20"/>
          <w:szCs w:val="20"/>
          <w:bdr w:val="none" w:sz="0" w:space="0" w:color="auto" w:frame="1"/>
        </w:rPr>
        <w:t xml:space="preserve"> |</w:t>
      </w:r>
      <w:r w:rsidR="00FD614E">
        <w:rPr>
          <w:rFonts w:ascii="Consolas" w:eastAsia="Times New Roman" w:hAnsi="Consolas" w:cs="Courier New"/>
          <w:color w:val="1F2328"/>
          <w:sz w:val="20"/>
          <w:szCs w:val="20"/>
          <w:bdr w:val="none" w:sz="0" w:space="0" w:color="auto" w:frame="1"/>
        </w:rPr>
        <w:t xml:space="preserve"> </w:t>
      </w:r>
      <w:r w:rsidR="00786371">
        <w:rPr>
          <w:rFonts w:ascii="Consolas" w:eastAsia="Times New Roman" w:hAnsi="Consolas" w:cs="Courier New"/>
          <w:color w:val="1F2328"/>
          <w:sz w:val="20"/>
          <w:szCs w:val="20"/>
          <w:bdr w:val="none" w:sz="0" w:space="0" w:color="auto" w:frame="1"/>
        </w:rPr>
        <w:t xml:space="preserve">Use this field if you want </w:t>
      </w:r>
      <w:r w:rsidR="00431D4B">
        <w:rPr>
          <w:rFonts w:ascii="Consolas" w:eastAsia="Times New Roman" w:hAnsi="Consolas" w:cs="Courier New"/>
          <w:color w:val="1F2328"/>
          <w:sz w:val="20"/>
          <w:szCs w:val="20"/>
          <w:bdr w:val="none" w:sz="0" w:space="0" w:color="auto" w:frame="1"/>
        </w:rPr>
        <w:t>to remove previous object, like image, video, etc.</w:t>
      </w:r>
      <w:r w:rsidR="00A85645">
        <w:rPr>
          <w:rFonts w:ascii="Consolas" w:eastAsia="Times New Roman" w:hAnsi="Consolas" w:cs="Courier New"/>
          <w:color w:val="1F2328"/>
          <w:sz w:val="20"/>
          <w:szCs w:val="20"/>
          <w:bdr w:val="none" w:sz="0" w:space="0" w:color="auto" w:frame="1"/>
        </w:rPr>
        <w:t xml:space="preserve"> |</w:t>
      </w:r>
      <w:r w:rsidR="00A85645">
        <w:rPr>
          <w:rFonts w:ascii="Consolas" w:eastAsia="Times New Roman" w:hAnsi="Consolas" w:cs="Courier New"/>
          <w:color w:val="1F2328"/>
          <w:sz w:val="20"/>
          <w:szCs w:val="20"/>
          <w:bdr w:val="none" w:sz="0" w:space="0" w:color="auto" w:frame="1"/>
        </w:rPr>
        <w:br/>
      </w:r>
      <w:r w:rsidR="0013447E" w:rsidRPr="00114FF1">
        <w:rPr>
          <w:rFonts w:ascii="Consolas" w:eastAsia="Times New Roman" w:hAnsi="Consolas" w:cs="Courier New"/>
          <w:color w:val="1F2328"/>
          <w:sz w:val="20"/>
          <w:szCs w:val="20"/>
          <w:bdr w:val="none" w:sz="0" w:space="0" w:color="auto" w:frame="1"/>
        </w:rPr>
        <w:t>:::</w:t>
      </w:r>
    </w:p>
    <w:p w14:paraId="518E13A4" w14:textId="77777777" w:rsidR="00590CFC" w:rsidRDefault="00590CFC" w:rsidP="00AB4803">
      <w:pPr>
        <w:pStyle w:val="BodyText"/>
      </w:pPr>
    </w:p>
    <w:p w14:paraId="74456D04" w14:textId="77777777" w:rsidR="00C656C2" w:rsidRDefault="00535552" w:rsidP="003F0A70">
      <w:r>
        <w:t xml:space="preserve">For example, `##License-name` </w:t>
      </w:r>
      <w:r w:rsidR="00030A83">
        <w:t>is a valid field name while `#License-name` or `##Name-of-a-license` are not and will not work.</w:t>
      </w:r>
      <w:r w:rsidR="00C656C2">
        <w:t xml:space="preserve"> </w:t>
      </w:r>
    </w:p>
    <w:p w14:paraId="715BB960" w14:textId="3E2C8F26" w:rsidR="003069A7" w:rsidRPr="003069A7" w:rsidRDefault="003069A7" w:rsidP="003069A7">
      <w:pPr>
        <w:pStyle w:val="HTMLPreformatted"/>
        <w:shd w:val="clear" w:color="auto" w:fill="F6F8FA"/>
        <w:rPr>
          <w:rFonts w:ascii="Consolas" w:hAnsi="Consolas"/>
          <w:color w:val="1F2328"/>
          <w:bdr w:val="none" w:sz="0" w:space="0" w:color="auto" w:frame="1"/>
        </w:rPr>
      </w:pPr>
      <w:r w:rsidRPr="003069A7">
        <w:rPr>
          <w:rStyle w:val="HTMLCode"/>
          <w:rFonts w:ascii="Consolas" w:hAnsi="Consolas"/>
          <w:color w:val="1F2328"/>
          <w:bdr w:val="none" w:sz="0" w:space="0" w:color="auto" w:frame="1"/>
        </w:rPr>
        <w:t>:::{warnin</w:t>
      </w:r>
      <w:r>
        <w:rPr>
          <w:rStyle w:val="HTMLCode"/>
          <w:rFonts w:ascii="Consolas" w:hAnsi="Consolas"/>
          <w:color w:val="1F2328"/>
          <w:bdr w:val="none" w:sz="0" w:space="0" w:color="auto" w:frame="1"/>
        </w:rPr>
        <w:t>g</w:t>
      </w:r>
      <w:r w:rsidRPr="003069A7">
        <w:rPr>
          <w:rStyle w:val="HTMLCode"/>
          <w:rFonts w:ascii="Consolas" w:hAnsi="Consolas"/>
          <w:color w:val="1F2328"/>
          <w:bdr w:val="none" w:sz="0" w:space="0" w:color="auto" w:frame="1"/>
        </w:rPr>
        <w:t>}</w:t>
      </w:r>
      <w:r>
        <w:rPr>
          <w:rStyle w:val="HTMLCode"/>
          <w:rFonts w:ascii="Consolas" w:hAnsi="Consolas"/>
          <w:color w:val="1F2328"/>
          <w:bdr w:val="none" w:sz="0" w:space="0" w:color="auto" w:frame="1"/>
        </w:rPr>
        <w:br/>
      </w:r>
      <w:r w:rsidRPr="003069A7">
        <w:rPr>
          <w:rStyle w:val="HTMLCode"/>
          <w:rFonts w:ascii="Consolas" w:hAnsi="Consolas"/>
          <w:color w:val="1F2328"/>
          <w:bdr w:val="none" w:sz="0" w:space="0" w:color="auto" w:frame="1"/>
        </w:rPr>
        <w:t>Any mistake in a field name will result in invalid and missing metadata information.</w:t>
      </w:r>
      <w:r w:rsidRPr="003069A7">
        <w:rPr>
          <w:rStyle w:val="HTMLCode"/>
          <w:rFonts w:ascii="Consolas" w:hAnsi="Consolas"/>
          <w:color w:val="1F2328"/>
          <w:bdr w:val="none" w:sz="0" w:space="0" w:color="auto" w:frame="1"/>
        </w:rPr>
        <w:br/>
        <w:t>:::</w:t>
      </w:r>
    </w:p>
    <w:p w14:paraId="3E417CC0" w14:textId="77777777" w:rsidR="003069A7" w:rsidRDefault="003069A7" w:rsidP="003F0A70"/>
    <w:p w14:paraId="60CE0023" w14:textId="77777777" w:rsidR="006D4E46" w:rsidRDefault="006D4E46" w:rsidP="003F0A70"/>
    <w:p w14:paraId="56136B0D" w14:textId="77777777" w:rsidR="00615581" w:rsidRDefault="00615581">
      <w:pPr>
        <w:rPr>
          <w:ins w:id="91" w:author="Pawel KAMINSKI" w:date="2024-06-04T16:07:00Z"/>
          <w:rFonts w:asciiTheme="majorHAnsi" w:eastAsiaTheme="majorEastAsia" w:hAnsiTheme="majorHAnsi" w:cstheme="majorBidi"/>
          <w:b/>
          <w:bCs/>
          <w:color w:val="4F81BD" w:themeColor="accent1"/>
          <w:sz w:val="28"/>
          <w:szCs w:val="28"/>
        </w:rPr>
      </w:pPr>
      <w:ins w:id="92" w:author="Pawel KAMINSKI" w:date="2024-06-04T16:07:00Z">
        <w:r>
          <w:br w:type="page"/>
        </w:r>
      </w:ins>
    </w:p>
    <w:p w14:paraId="13AE2EDD" w14:textId="31B3B42A" w:rsidR="00B73A92" w:rsidRDefault="00B73A92" w:rsidP="00B73A92">
      <w:pPr>
        <w:pStyle w:val="Heading2"/>
        <w:rPr>
          <w:ins w:id="93" w:author="Pawel KAMINSKI" w:date="2024-06-04T16:01:00Z"/>
        </w:rPr>
      </w:pPr>
      <w:ins w:id="94" w:author="Pawel KAMINSKI" w:date="2024-06-04T16:01:00Z">
        <w:r w:rsidRPr="00B73A92">
          <w:lastRenderedPageBreak/>
          <w:t>Links and Cross-references</w:t>
        </w:r>
      </w:ins>
    </w:p>
    <w:p w14:paraId="29168CC7" w14:textId="77777777" w:rsidR="00B73A92" w:rsidRPr="00790F1A" w:rsidRDefault="00B73A92" w:rsidP="00B73A92">
      <w:pPr>
        <w:pStyle w:val="Heading3"/>
        <w:rPr>
          <w:ins w:id="95" w:author="Pawel KAMINSKI" w:date="2024-06-04T16:01:00Z"/>
        </w:rPr>
      </w:pPr>
      <w:ins w:id="96" w:author="Pawel KAMINSKI" w:date="2024-06-04T16:01:00Z">
        <w:r w:rsidRPr="00790F1A">
          <w:t>Links To Websites</w:t>
        </w:r>
      </w:ins>
    </w:p>
    <w:p w14:paraId="61236789" w14:textId="12188823" w:rsidR="00B73A92" w:rsidRDefault="00B73A92" w:rsidP="00B73A92">
      <w:pPr>
        <w:pStyle w:val="BodyText"/>
        <w:jc w:val="both"/>
        <w:rPr>
          <w:ins w:id="97" w:author="Pawel KAMINSKI" w:date="2024-06-04T16:01:00Z"/>
        </w:rPr>
      </w:pPr>
      <w:ins w:id="98" w:author="Pawel KAMINSKI" w:date="2024-06-04T16:01:00Z">
        <w:r>
          <w:t xml:space="preserve">You can add </w:t>
        </w:r>
        <w:r>
          <w:fldChar w:fldCharType="begin"/>
        </w:r>
        <w:r>
          <w:instrText>HYPERLINK "https://www.c2dh.uni.lu/" \h</w:instrText>
        </w:r>
        <w:r>
          <w:fldChar w:fldCharType="separate"/>
        </w:r>
        <w:r w:rsidRPr="5DC274B8">
          <w:rPr>
            <w:rStyle w:val="Hyperlink"/>
          </w:rPr>
          <w:t>a link</w:t>
        </w:r>
        <w:r>
          <w:rPr>
            <w:rStyle w:val="Hyperlink"/>
          </w:rPr>
          <w:fldChar w:fldCharType="end"/>
        </w:r>
        <w:r>
          <w:t xml:space="preserve"> to any website you want. To insert a hyperlink, press the Ctrl + K shortcut on your keyboard (alternatively, go to “Insert” on the top bar in MS Word &gt; “Link” &gt; “Insert Link…”). Enter an address you want to link to and optionally a text to display.</w:t>
        </w:r>
      </w:ins>
    </w:p>
    <w:p w14:paraId="2647EA48" w14:textId="77777777" w:rsidR="00B73A92" w:rsidRPr="00790F1A" w:rsidRDefault="00B73A92" w:rsidP="00B73A92">
      <w:pPr>
        <w:pStyle w:val="BodyText"/>
        <w:rPr>
          <w:ins w:id="99" w:author="Pawel KAMINSKI" w:date="2024-06-04T16:01:00Z"/>
        </w:rPr>
      </w:pPr>
      <w:ins w:id="100" w:author="Pawel KAMINSKI" w:date="2024-06-04T16:01:00Z">
        <w:r w:rsidRPr="00AD4024">
          <w:rPr>
            <w:noProof/>
          </w:rPr>
          <w:drawing>
            <wp:inline distT="0" distB="0" distL="0" distR="0" wp14:anchorId="2745C6F6" wp14:editId="3AEE910D">
              <wp:extent cx="5943600" cy="345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54400"/>
                      </a:xfrm>
                      <a:prstGeom prst="rect">
                        <a:avLst/>
                      </a:prstGeom>
                    </pic:spPr>
                  </pic:pic>
                </a:graphicData>
              </a:graphic>
            </wp:inline>
          </w:drawing>
        </w:r>
      </w:ins>
    </w:p>
    <w:p w14:paraId="2FF39B22" w14:textId="77777777" w:rsidR="00B73A92" w:rsidRPr="00790F1A" w:rsidRDefault="00B73A92" w:rsidP="00B73A92">
      <w:pPr>
        <w:pStyle w:val="BodyText"/>
        <w:rPr>
          <w:ins w:id="101" w:author="Pawel KAMINSKI" w:date="2024-06-04T16:01:00Z"/>
        </w:rPr>
      </w:pPr>
      <w:ins w:id="102" w:author="Pawel KAMINSKI" w:date="2024-06-04T16:01:00Z">
        <w:r>
          <w:t>To edit the hyperlink, right-click on it and select the “Edit Hyperlink…” button.</w:t>
        </w:r>
      </w:ins>
    </w:p>
    <w:p w14:paraId="2F932C10" w14:textId="77777777" w:rsidR="00B73A92" w:rsidRPr="00790F1A" w:rsidRDefault="00B73A92" w:rsidP="00B73A92">
      <w:pPr>
        <w:pStyle w:val="BodyText"/>
        <w:jc w:val="center"/>
        <w:rPr>
          <w:ins w:id="103" w:author="Pawel KAMINSKI" w:date="2024-06-04T16:01:00Z"/>
        </w:rPr>
      </w:pPr>
      <w:ins w:id="104" w:author="Pawel KAMINSKI" w:date="2024-06-04T16:01:00Z">
        <w:r w:rsidRPr="00790F1A">
          <w:rPr>
            <w:noProof/>
          </w:rPr>
          <w:drawing>
            <wp:inline distT="0" distB="0" distL="0" distR="0" wp14:anchorId="6D3F76B6" wp14:editId="36BA1FE6">
              <wp:extent cx="2095792" cy="10288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5792" cy="1028844"/>
                      </a:xfrm>
                      <a:prstGeom prst="rect">
                        <a:avLst/>
                      </a:prstGeom>
                    </pic:spPr>
                  </pic:pic>
                </a:graphicData>
              </a:graphic>
            </wp:inline>
          </w:drawing>
        </w:r>
      </w:ins>
    </w:p>
    <w:p w14:paraId="3C0E2AF1" w14:textId="77777777" w:rsidR="00B73A92" w:rsidRPr="00790F1A" w:rsidRDefault="00B73A92" w:rsidP="00B73A92">
      <w:pPr>
        <w:pStyle w:val="BodyText"/>
        <w:rPr>
          <w:ins w:id="105" w:author="Pawel KAMINSKI" w:date="2024-06-04T16:01:00Z"/>
        </w:rPr>
      </w:pPr>
    </w:p>
    <w:p w14:paraId="0692442F" w14:textId="77777777" w:rsidR="00B73A92" w:rsidRDefault="00B73A92" w:rsidP="00B73A92">
      <w:pPr>
        <w:pStyle w:val="Heading3"/>
        <w:rPr>
          <w:ins w:id="106" w:author="Pawel KAMINSKI" w:date="2024-06-04T16:01:00Z"/>
        </w:rPr>
      </w:pPr>
      <w:commentRangeStart w:id="107"/>
      <w:commentRangeStart w:id="108"/>
      <w:commentRangeStart w:id="109"/>
      <w:ins w:id="110" w:author="Pawel KAMINSKI" w:date="2024-06-04T16:01:00Z">
        <w:r w:rsidRPr="00790F1A">
          <w:t>Links To Other Uploaded Files</w:t>
        </w:r>
        <w:commentRangeEnd w:id="107"/>
        <w:r>
          <w:rPr>
            <w:rStyle w:val="CommentReference"/>
            <w:rFonts w:asciiTheme="minorHAnsi" w:eastAsiaTheme="minorHAnsi" w:hAnsiTheme="minorHAnsi" w:cstheme="minorBidi"/>
            <w:b w:val="0"/>
            <w:bCs w:val="0"/>
            <w:color w:val="auto"/>
          </w:rPr>
          <w:commentReference w:id="107"/>
        </w:r>
        <w:commentRangeEnd w:id="108"/>
        <w:r>
          <w:rPr>
            <w:rStyle w:val="CommentReference"/>
            <w:rFonts w:asciiTheme="minorHAnsi" w:eastAsiaTheme="minorHAnsi" w:hAnsiTheme="minorHAnsi" w:cstheme="minorBidi"/>
            <w:b w:val="0"/>
            <w:bCs w:val="0"/>
            <w:color w:val="auto"/>
          </w:rPr>
          <w:commentReference w:id="108"/>
        </w:r>
      </w:ins>
      <w:commentRangeEnd w:id="109"/>
      <w:ins w:id="111" w:author="Pawel KAMINSKI" w:date="2024-06-04T16:05:00Z">
        <w:r w:rsidR="001E6B1D">
          <w:rPr>
            <w:rStyle w:val="CommentReference"/>
            <w:rFonts w:asciiTheme="minorHAnsi" w:eastAsiaTheme="minorHAnsi" w:hAnsiTheme="minorHAnsi" w:cstheme="minorBidi"/>
            <w:b w:val="0"/>
            <w:bCs w:val="0"/>
            <w:color w:val="auto"/>
          </w:rPr>
          <w:commentReference w:id="109"/>
        </w:r>
      </w:ins>
    </w:p>
    <w:p w14:paraId="344E7061" w14:textId="77777777" w:rsidR="00B73A92" w:rsidRPr="00E72078" w:rsidRDefault="00B73A92" w:rsidP="00B73A92">
      <w:pPr>
        <w:pStyle w:val="BodyText"/>
        <w:rPr>
          <w:ins w:id="112" w:author="Pawel KAMINSKI" w:date="2024-06-04T16:01:00Z"/>
        </w:rPr>
      </w:pPr>
      <w:ins w:id="113" w:author="Pawel KAMINSKI" w:date="2024-06-04T16:01:00Z">
        <w:r w:rsidRPr="00E72078">
          <w:t>:::{card} TODO</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A7"/>
            </mc:Choice>
            <mc:Fallback>
              <w:t>🚧</w:t>
            </mc:Fallback>
          </mc:AlternateContent>
        </w:r>
        <w:r w:rsidRPr="00E72078">
          <w:br/>
          <w:t>Feature to be added in TNB-</w:t>
        </w:r>
        <w:r>
          <w:t>30</w:t>
        </w:r>
        <w:r w:rsidRPr="00E72078">
          <w:t xml:space="preserve">: </w:t>
        </w:r>
        <w:r>
          <w:t>“</w:t>
        </w:r>
        <w:r w:rsidRPr="005957FC">
          <w:t>As a reader I want to jump from a section to another section in the book</w:t>
        </w:r>
        <w:r>
          <w:t>”</w:t>
        </w:r>
        <w:r w:rsidRPr="00E72078">
          <w:br/>
          <w:t>:::</w:t>
        </w:r>
      </w:ins>
    </w:p>
    <w:p w14:paraId="403A00A5" w14:textId="77777777" w:rsidR="00B73A92" w:rsidRPr="00E72078" w:rsidRDefault="00B73A92" w:rsidP="00B73A92">
      <w:pPr>
        <w:pStyle w:val="BodyText"/>
        <w:rPr>
          <w:ins w:id="114" w:author="Pawel KAMINSKI" w:date="2024-06-04T16:01:00Z"/>
        </w:rPr>
      </w:pPr>
    </w:p>
    <w:p w14:paraId="0C3797C1" w14:textId="77777777" w:rsidR="00B73A92" w:rsidRDefault="00B73A92" w:rsidP="00B73A92">
      <w:pPr>
        <w:pStyle w:val="Heading3"/>
        <w:rPr>
          <w:ins w:id="115" w:author="Pawel KAMINSKI" w:date="2024-06-04T16:01:00Z"/>
        </w:rPr>
      </w:pPr>
      <w:commentRangeStart w:id="116"/>
      <w:commentRangeStart w:id="117"/>
      <w:ins w:id="118" w:author="Pawel KAMINSKI" w:date="2024-06-04T16:01:00Z">
        <w:r>
          <w:lastRenderedPageBreak/>
          <w:t>Cross-references</w:t>
        </w:r>
        <w:commentRangeEnd w:id="116"/>
        <w:r>
          <w:rPr>
            <w:rStyle w:val="CommentReference"/>
            <w:rFonts w:asciiTheme="minorHAnsi" w:eastAsiaTheme="minorHAnsi" w:hAnsiTheme="minorHAnsi" w:cstheme="minorBidi"/>
            <w:b w:val="0"/>
            <w:bCs w:val="0"/>
            <w:color w:val="auto"/>
          </w:rPr>
          <w:commentReference w:id="116"/>
        </w:r>
        <w:commentRangeEnd w:id="117"/>
        <w:r>
          <w:rPr>
            <w:rStyle w:val="CommentReference"/>
            <w:rFonts w:asciiTheme="minorHAnsi" w:eastAsiaTheme="minorHAnsi" w:hAnsiTheme="minorHAnsi" w:cstheme="minorBidi"/>
            <w:b w:val="0"/>
            <w:bCs w:val="0"/>
            <w:color w:val="auto"/>
          </w:rPr>
          <w:commentReference w:id="117"/>
        </w:r>
      </w:ins>
    </w:p>
    <w:p w14:paraId="4BC58A79" w14:textId="77777777" w:rsidR="00B73A92" w:rsidRDefault="00B73A92" w:rsidP="00B73A92">
      <w:pPr>
        <w:pStyle w:val="BodyText"/>
        <w:jc w:val="both"/>
        <w:rPr>
          <w:ins w:id="119" w:author="Pawel KAMINSKI" w:date="2024-06-04T16:01:00Z"/>
        </w:rPr>
      </w:pPr>
      <w:ins w:id="120" w:author="Pawel KAMINSKI" w:date="2024-06-04T16:01:00Z">
        <w:r>
          <w:t xml:space="preserve">To enable a navigation between parts of your literary work, you have to </w:t>
        </w:r>
        <w:r w:rsidRPr="0ADC15A0">
          <w:rPr>
            <w:b/>
            <w:bCs/>
          </w:rPr>
          <w:t>cross-reference</w:t>
        </w:r>
        <w:r>
          <w:t xml:space="preserve"> them. For tables, figures and equations, you must insert a caption manually before you can cross-reference them. Without having to insert a caption, you can cross-reference:</w:t>
        </w:r>
      </w:ins>
    </w:p>
    <w:p w14:paraId="745E291B" w14:textId="77777777" w:rsidR="00B73A92" w:rsidRDefault="00B73A92" w:rsidP="00B73A92">
      <w:pPr>
        <w:pStyle w:val="BodyText"/>
        <w:numPr>
          <w:ilvl w:val="0"/>
          <w:numId w:val="31"/>
        </w:numPr>
        <w:jc w:val="both"/>
        <w:rPr>
          <w:ins w:id="121" w:author="Pawel KAMINSKI" w:date="2024-06-04T16:01:00Z"/>
        </w:rPr>
      </w:pPr>
      <w:ins w:id="122" w:author="Pawel KAMINSKI" w:date="2024-06-04T16:01:00Z">
        <w:r>
          <w:t>numbered items,</w:t>
        </w:r>
      </w:ins>
    </w:p>
    <w:p w14:paraId="5B5BF940" w14:textId="77777777" w:rsidR="00B73A92" w:rsidRPr="00573BA3" w:rsidRDefault="00B73A92" w:rsidP="00B73A92">
      <w:pPr>
        <w:pStyle w:val="BodyText"/>
        <w:numPr>
          <w:ilvl w:val="0"/>
          <w:numId w:val="31"/>
        </w:numPr>
        <w:jc w:val="both"/>
        <w:rPr>
          <w:ins w:id="123" w:author="Pawel KAMINSKI" w:date="2024-06-04T16:01:00Z"/>
        </w:rPr>
      </w:pPr>
      <w:ins w:id="124" w:author="Pawel KAMINSKI" w:date="2024-06-04T16:01:00Z">
        <w:r>
          <w:t>headings.</w:t>
        </w:r>
      </w:ins>
    </w:p>
    <w:p w14:paraId="7276039C" w14:textId="77777777" w:rsidR="00B73A92" w:rsidRDefault="00B73A92" w:rsidP="00B73A92">
      <w:pPr>
        <w:pStyle w:val="BodyText"/>
        <w:jc w:val="both"/>
        <w:rPr>
          <w:ins w:id="125" w:author="Pawel KAMINSKI" w:date="2024-06-04T16:01:00Z"/>
        </w:rPr>
      </w:pPr>
      <w:ins w:id="126" w:author="Pawel KAMINSKI" w:date="2024-06-04T16:01:00Z">
        <w:r>
          <w:t>Please note that at this moment we do not support cross-references to bookmarks, footnotes, and endnotes.</w:t>
        </w:r>
      </w:ins>
    </w:p>
    <w:p w14:paraId="34755F13" w14:textId="77777777" w:rsidR="00B73A92" w:rsidRPr="00573BA3" w:rsidRDefault="00B73A92" w:rsidP="00B73A92">
      <w:pPr>
        <w:pStyle w:val="BodyText"/>
        <w:rPr>
          <w:ins w:id="127" w:author="Pawel KAMINSKI" w:date="2024-06-04T16:01:00Z"/>
        </w:rPr>
      </w:pPr>
    </w:p>
    <w:p w14:paraId="15CD28DB" w14:textId="77777777" w:rsidR="00B73A92" w:rsidRPr="00770673" w:rsidRDefault="00B73A92" w:rsidP="00B73A9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ns w:id="128" w:author="Pawel KAMINSKI" w:date="2024-06-04T16:01:00Z"/>
          <w:rFonts w:ascii="Consolas" w:eastAsia="Times New Roman" w:hAnsi="Consolas" w:cs="Courier New"/>
          <w:color w:val="1F2328"/>
          <w:sz w:val="20"/>
          <w:szCs w:val="20"/>
        </w:rPr>
      </w:pPr>
      <w:ins w:id="129" w:author="Pawel KAMINSKI" w:date="2024-06-04T16:01:00Z">
        <w:r w:rsidRPr="5DC274B8">
          <w:rPr>
            <w:rFonts w:ascii="Consolas" w:eastAsia="Times New Roman" w:hAnsi="Consolas" w:cs="Courier New"/>
            <w:color w:val="1F2328"/>
            <w:sz w:val="20"/>
            <w:szCs w:val="20"/>
          </w:rPr>
          <w:t>:::{important}</w:t>
        </w:r>
        <w:r>
          <w:br/>
          <w:t>For tables, figures and equations, you must insert a caption manually before you can cross-reference them.</w:t>
        </w:r>
        <w:r>
          <w:br/>
        </w:r>
        <w:r w:rsidRPr="5DC274B8">
          <w:rPr>
            <w:rFonts w:ascii="Consolas" w:eastAsia="Times New Roman" w:hAnsi="Consolas" w:cs="Courier New"/>
            <w:color w:val="1F2328"/>
            <w:sz w:val="20"/>
            <w:szCs w:val="20"/>
          </w:rPr>
          <w:t>:::</w:t>
        </w:r>
      </w:ins>
    </w:p>
    <w:p w14:paraId="7AA521F0" w14:textId="77777777" w:rsidR="00B73A92" w:rsidRPr="00062ADD" w:rsidRDefault="00B73A92" w:rsidP="00B73A92">
      <w:pPr>
        <w:pStyle w:val="BodyText"/>
        <w:rPr>
          <w:ins w:id="130" w:author="Pawel KAMINSKI" w:date="2024-06-04T16:01:00Z"/>
        </w:rPr>
      </w:pPr>
    </w:p>
    <w:p w14:paraId="2C13DFDC" w14:textId="77777777" w:rsidR="00B73A92" w:rsidRDefault="00B73A92" w:rsidP="00B73A92">
      <w:pPr>
        <w:pStyle w:val="Heading4"/>
        <w:rPr>
          <w:ins w:id="131" w:author="Pawel KAMINSKI" w:date="2024-06-04T16:01:00Z"/>
        </w:rPr>
      </w:pPr>
      <w:commentRangeStart w:id="132"/>
      <w:commentRangeStart w:id="133"/>
      <w:commentRangeStart w:id="134"/>
      <w:commentRangeStart w:id="135"/>
      <w:ins w:id="136" w:author="Pawel KAMINSKI" w:date="2024-06-04T16:01:00Z">
        <w:r>
          <w:t>Inserting Captions</w:t>
        </w:r>
        <w:commentRangeEnd w:id="132"/>
        <w:r>
          <w:rPr>
            <w:rStyle w:val="CommentReference"/>
          </w:rPr>
          <w:commentReference w:id="132"/>
        </w:r>
        <w:commentRangeEnd w:id="133"/>
        <w:r>
          <w:rPr>
            <w:rStyle w:val="CommentReference"/>
          </w:rPr>
          <w:commentReference w:id="133"/>
        </w:r>
      </w:ins>
      <w:commentRangeEnd w:id="134"/>
      <w:ins w:id="137" w:author="Pawel KAMINSKI" w:date="2024-06-04T16:08:00Z">
        <w:r w:rsidR="006B4727">
          <w:rPr>
            <w:rStyle w:val="CommentReference"/>
            <w:rFonts w:asciiTheme="minorHAnsi" w:eastAsiaTheme="minorHAnsi" w:hAnsiTheme="minorHAnsi" w:cstheme="minorBidi"/>
            <w:bCs w:val="0"/>
            <w:i w:val="0"/>
            <w:color w:val="auto"/>
          </w:rPr>
          <w:commentReference w:id="134"/>
        </w:r>
      </w:ins>
      <w:commentRangeEnd w:id="135"/>
      <w:ins w:id="138" w:author="Pawel KAMINSKI" w:date="2024-06-04T16:19:00Z">
        <w:r w:rsidR="00326686">
          <w:rPr>
            <w:rStyle w:val="CommentReference"/>
            <w:rFonts w:asciiTheme="minorHAnsi" w:eastAsiaTheme="minorHAnsi" w:hAnsiTheme="minorHAnsi" w:cstheme="minorBidi"/>
            <w:bCs w:val="0"/>
            <w:i w:val="0"/>
            <w:color w:val="auto"/>
          </w:rPr>
          <w:commentReference w:id="135"/>
        </w:r>
      </w:ins>
    </w:p>
    <w:p w14:paraId="117FD583" w14:textId="77777777" w:rsidR="00B73A92" w:rsidRDefault="00B73A92" w:rsidP="00B73A92">
      <w:pPr>
        <w:pStyle w:val="FirstParagraph"/>
        <w:rPr>
          <w:ins w:id="139" w:author="Pawel KAMINSKI" w:date="2024-06-04T16:01:00Z"/>
        </w:rPr>
      </w:pPr>
      <w:ins w:id="140" w:author="Pawel KAMINSKI" w:date="2024-06-04T16:01:00Z">
        <w:r>
          <w:t>MS Word supports adding captions to tables, figures, equations.</w:t>
        </w:r>
      </w:ins>
    </w:p>
    <w:p w14:paraId="702ECD37" w14:textId="77777777" w:rsidR="00B73A92" w:rsidRDefault="00B73A92" w:rsidP="00B73A92">
      <w:pPr>
        <w:pStyle w:val="BodyText"/>
        <w:jc w:val="both"/>
        <w:rPr>
          <w:ins w:id="141" w:author="Pawel KAMINSKI" w:date="2024-06-04T16:01:00Z"/>
        </w:rPr>
      </w:pPr>
      <w:ins w:id="142" w:author="Pawel KAMINSKI" w:date="2024-06-04T16:01:00Z">
        <w:r>
          <w:t>To add a caption, simply open the “References” tab and select the “Insert Caption” button at the top of your MS Word window.</w:t>
        </w:r>
      </w:ins>
    </w:p>
    <w:p w14:paraId="4E83B3E3" w14:textId="4C576483" w:rsidR="00B73A92" w:rsidRDefault="00B73A92" w:rsidP="00B73A92">
      <w:pPr>
        <w:pStyle w:val="Caption"/>
        <w:rPr>
          <w:ins w:id="143" w:author="Pawel KAMINSKI" w:date="2024-06-04T16:01:00Z"/>
        </w:rPr>
      </w:pPr>
      <w:bookmarkStart w:id="144" w:name="_Toc168562707"/>
      <w:ins w:id="145" w:author="Pawel KAMINSKI" w:date="2024-06-04T16:01:00Z">
        <w:r>
          <w:t xml:space="preserve">Figure </w:t>
        </w:r>
        <w:r>
          <w:fldChar w:fldCharType="begin"/>
        </w:r>
        <w:r>
          <w:instrText>SEQ Figure \* ARABIC</w:instrText>
        </w:r>
        <w:r>
          <w:fldChar w:fldCharType="separate"/>
        </w:r>
      </w:ins>
      <w:ins w:id="146" w:author="Pawel KAMINSKI" w:date="2024-06-06T10:38:00Z">
        <w:r w:rsidR="00A94C10">
          <w:rPr>
            <w:noProof/>
          </w:rPr>
          <w:t>2</w:t>
        </w:r>
      </w:ins>
      <w:ins w:id="147" w:author="Pawel KAMINSKI" w:date="2024-06-04T16:01:00Z">
        <w:r>
          <w:fldChar w:fldCharType="end"/>
        </w:r>
      </w:ins>
      <w:ins w:id="148" w:author="Pawel KAMINSKI" w:date="2024-06-06T10:03:00Z">
        <w:r w:rsidR="003A76E3">
          <w:t>:</w:t>
        </w:r>
      </w:ins>
      <w:ins w:id="149" w:author="Pawel KAMINSKI" w:date="2024-06-04T16:01:00Z">
        <w:r>
          <w:t xml:space="preserve"> </w:t>
        </w:r>
        <w:r w:rsidRPr="006830B6">
          <w:t xml:space="preserve">How to insert a </w:t>
        </w:r>
        <w:r>
          <w:t>caption</w:t>
        </w:r>
        <w:r w:rsidRPr="006830B6">
          <w:t>.</w:t>
        </w:r>
        <w:bookmarkEnd w:id="144"/>
      </w:ins>
    </w:p>
    <w:p w14:paraId="2D98DD83" w14:textId="77777777" w:rsidR="00B73A92" w:rsidRDefault="00B73A92" w:rsidP="00B73A92">
      <w:pPr>
        <w:pStyle w:val="BodyText"/>
        <w:jc w:val="both"/>
        <w:rPr>
          <w:ins w:id="150" w:author="Pawel KAMINSKI" w:date="2024-06-04T16:01:00Z"/>
        </w:rPr>
      </w:pPr>
      <w:ins w:id="151" w:author="Pawel KAMINSKI" w:date="2024-06-04T16:01:00Z">
        <w:r>
          <w:rPr>
            <w:noProof/>
          </w:rPr>
          <w:lastRenderedPageBreak/>
          <w:drawing>
            <wp:inline distT="0" distB="0" distL="0" distR="0" wp14:anchorId="1D669718" wp14:editId="03BF33B6">
              <wp:extent cx="5934710" cy="516699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710" cy="5166995"/>
                      </a:xfrm>
                      <a:prstGeom prst="rect">
                        <a:avLst/>
                      </a:prstGeom>
                      <a:noFill/>
                      <a:ln>
                        <a:noFill/>
                      </a:ln>
                    </pic:spPr>
                  </pic:pic>
                </a:graphicData>
              </a:graphic>
            </wp:inline>
          </w:drawing>
        </w:r>
      </w:ins>
    </w:p>
    <w:p w14:paraId="5C76C075" w14:textId="77777777" w:rsidR="00B73A92" w:rsidRDefault="00B73A92" w:rsidP="00B73A92">
      <w:pPr>
        <w:pStyle w:val="BodyText"/>
        <w:rPr>
          <w:ins w:id="152" w:author="Pawel KAMINSKI" w:date="2024-06-04T16:01:00Z"/>
        </w:rPr>
      </w:pPr>
    </w:p>
    <w:p w14:paraId="52C2287C" w14:textId="77777777" w:rsidR="00B73A92" w:rsidRDefault="00B73A92" w:rsidP="00B73A92">
      <w:pPr>
        <w:pStyle w:val="BodyText"/>
        <w:jc w:val="both"/>
        <w:rPr>
          <w:ins w:id="153" w:author="Pawel KAMINSKI" w:date="2024-06-04T16:01:00Z"/>
        </w:rPr>
      </w:pPr>
      <w:ins w:id="154" w:author="Pawel KAMINSKI" w:date="2024-06-04T16:01:00Z">
        <w:r>
          <w:t>A “Caption” window should appear. Select the “Label” to choose which type of resource you are referencing. For advanced settings of caption numbering, click the “Numbering…” button.</w:t>
        </w:r>
      </w:ins>
    </w:p>
    <w:p w14:paraId="7D981108" w14:textId="77777777" w:rsidR="00B73A92" w:rsidRDefault="00B73A92" w:rsidP="00B73A92">
      <w:pPr>
        <w:pStyle w:val="BodyText"/>
        <w:jc w:val="center"/>
        <w:rPr>
          <w:ins w:id="155" w:author="Pawel KAMINSKI" w:date="2024-06-04T16:01:00Z"/>
        </w:rPr>
      </w:pPr>
      <w:ins w:id="156" w:author="Pawel KAMINSKI" w:date="2024-06-04T16:01:00Z">
        <w:r w:rsidRPr="00B86193">
          <w:rPr>
            <w:noProof/>
          </w:rPr>
          <w:lastRenderedPageBreak/>
          <w:drawing>
            <wp:inline distT="0" distB="0" distL="0" distR="0" wp14:anchorId="592F853D" wp14:editId="0F1750E0">
              <wp:extent cx="3305636" cy="2648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05636" cy="2648320"/>
                      </a:xfrm>
                      <a:prstGeom prst="rect">
                        <a:avLst/>
                      </a:prstGeom>
                    </pic:spPr>
                  </pic:pic>
                </a:graphicData>
              </a:graphic>
            </wp:inline>
          </w:drawing>
        </w:r>
      </w:ins>
    </w:p>
    <w:p w14:paraId="4DD26700" w14:textId="77777777" w:rsidR="00B73A92" w:rsidRDefault="00B73A92" w:rsidP="00B73A92">
      <w:pPr>
        <w:pStyle w:val="BodyText"/>
        <w:jc w:val="both"/>
        <w:rPr>
          <w:ins w:id="157" w:author="Pawel KAMINSKI" w:date="2024-06-06T10:33:00Z"/>
        </w:rPr>
      </w:pPr>
      <w:ins w:id="158" w:author="Pawel KAMINSKI" w:date="2024-06-04T16:01:00Z">
        <w:r>
          <w:t>Note that each caption autoincrements automatically. To update a caption manually, right-click on the numbering item (e.g. on “1” in “Table 1. Some title”) and select “Update field”.</w:t>
        </w:r>
      </w:ins>
    </w:p>
    <w:p w14:paraId="5F96A3F1" w14:textId="0124F13D" w:rsidR="00F0732C" w:rsidRPr="003069A7" w:rsidRDefault="00F0732C" w:rsidP="00F0732C">
      <w:pPr>
        <w:pStyle w:val="HTMLPreformatted"/>
        <w:shd w:val="clear" w:color="auto" w:fill="F6F8FA"/>
        <w:rPr>
          <w:ins w:id="159" w:author="Pawel KAMINSKI" w:date="2024-06-06T10:33:00Z"/>
          <w:rFonts w:ascii="Consolas" w:hAnsi="Consolas"/>
          <w:color w:val="1F2328"/>
          <w:bdr w:val="none" w:sz="0" w:space="0" w:color="auto" w:frame="1"/>
        </w:rPr>
      </w:pPr>
      <w:ins w:id="160" w:author="Pawel KAMINSKI" w:date="2024-06-06T10:33:00Z">
        <w:r w:rsidRPr="003069A7">
          <w:rPr>
            <w:rStyle w:val="HTMLCode"/>
            <w:rFonts w:ascii="Consolas" w:hAnsi="Consolas"/>
            <w:color w:val="1F2328"/>
            <w:bdr w:val="none" w:sz="0" w:space="0" w:color="auto" w:frame="1"/>
          </w:rPr>
          <w:t>:::{</w:t>
        </w:r>
        <w:r>
          <w:rPr>
            <w:rStyle w:val="HTMLCode"/>
            <w:rFonts w:ascii="Consolas" w:hAnsi="Consolas"/>
            <w:color w:val="1F2328"/>
            <w:bdr w:val="none" w:sz="0" w:space="0" w:color="auto" w:frame="1"/>
          </w:rPr>
          <w:t>tip</w:t>
        </w:r>
        <w:r w:rsidRPr="003069A7">
          <w:rPr>
            <w:rStyle w:val="HTMLCode"/>
            <w:rFonts w:ascii="Consolas" w:hAnsi="Consolas"/>
            <w:color w:val="1F2328"/>
            <w:bdr w:val="none" w:sz="0" w:space="0" w:color="auto" w:frame="1"/>
          </w:rPr>
          <w:t>}</w:t>
        </w:r>
        <w:r>
          <w:rPr>
            <w:rStyle w:val="HTMLCode"/>
            <w:rFonts w:ascii="Consolas" w:hAnsi="Consolas"/>
            <w:color w:val="1F2328"/>
            <w:bdr w:val="none" w:sz="0" w:space="0" w:color="auto" w:frame="1"/>
          </w:rPr>
          <w:br/>
        </w:r>
      </w:ins>
      <w:ins w:id="161" w:author="Pawel KAMINSKI" w:date="2024-06-06T10:34:00Z">
        <w:r w:rsidR="009A4D9B">
          <w:rPr>
            <w:rStyle w:val="HTMLCode"/>
            <w:rFonts w:ascii="Consolas" w:hAnsi="Consolas"/>
            <w:color w:val="1F2328"/>
            <w:bdr w:val="none" w:sz="0" w:space="0" w:color="auto" w:frame="1"/>
          </w:rPr>
          <w:t xml:space="preserve">To update whole document in MS Word </w:t>
        </w:r>
        <w:r w:rsidR="00EA40F0">
          <w:rPr>
            <w:rStyle w:val="HTMLCode"/>
            <w:rFonts w:ascii="Consolas" w:hAnsi="Consolas"/>
            <w:color w:val="1F2328"/>
            <w:bdr w:val="none" w:sz="0" w:space="0" w:color="auto" w:frame="1"/>
          </w:rPr>
          <w:t>you can press Ctrl + A to</w:t>
        </w:r>
      </w:ins>
      <w:ins w:id="162" w:author="Pawel KAMINSKI" w:date="2024-06-06T10:35:00Z">
        <w:r w:rsidR="00EA40F0">
          <w:rPr>
            <w:rStyle w:val="HTMLCode"/>
            <w:rFonts w:ascii="Consolas" w:hAnsi="Consolas"/>
            <w:color w:val="1F2328"/>
            <w:bdr w:val="none" w:sz="0" w:space="0" w:color="auto" w:frame="1"/>
          </w:rPr>
          <w:t xml:space="preserve"> select whole text and then click on F9</w:t>
        </w:r>
      </w:ins>
      <w:ins w:id="163" w:author="Pawel KAMINSKI" w:date="2024-06-06T10:33:00Z">
        <w:r>
          <w:rPr>
            <w:rStyle w:val="HTMLCode"/>
            <w:rFonts w:ascii="Consolas" w:hAnsi="Consolas"/>
            <w:color w:val="1F2328"/>
            <w:bdr w:val="none" w:sz="0" w:space="0" w:color="auto" w:frame="1"/>
          </w:rPr>
          <w:t>.</w:t>
        </w:r>
      </w:ins>
      <w:ins w:id="164" w:author="Pawel KAMINSKI" w:date="2024-06-06T10:35:00Z">
        <w:r w:rsidR="00EA40F0">
          <w:rPr>
            <w:rStyle w:val="HTMLCode"/>
            <w:rFonts w:ascii="Consolas" w:hAnsi="Consolas"/>
            <w:color w:val="1F2328"/>
            <w:bdr w:val="none" w:sz="0" w:space="0" w:color="auto" w:frame="1"/>
          </w:rPr>
          <w:t xml:space="preserve"> See </w:t>
        </w:r>
        <w:r w:rsidR="00C76902">
          <w:rPr>
            <w:rStyle w:val="HTMLCode"/>
            <w:rFonts w:ascii="Consolas" w:hAnsi="Consolas"/>
            <w:color w:val="1F2328"/>
            <w:bdr w:val="none" w:sz="0" w:space="0" w:color="auto" w:frame="1"/>
          </w:rPr>
          <w:fldChar w:fldCharType="begin"/>
        </w:r>
        <w:r w:rsidR="00C76902">
          <w:rPr>
            <w:rStyle w:val="HTMLCode"/>
            <w:rFonts w:ascii="Consolas" w:hAnsi="Consolas"/>
            <w:color w:val="1F2328"/>
            <w:bdr w:val="none" w:sz="0" w:space="0" w:color="auto" w:frame="1"/>
          </w:rPr>
          <w:instrText>HYPERLINK "https://support.microsoft.com/en-us/office/update-fields-7339a049-cb0d-4d5a-8679-97c20c643d4e"</w:instrText>
        </w:r>
        <w:r w:rsidR="00C76902">
          <w:rPr>
            <w:rStyle w:val="HTMLCode"/>
            <w:rFonts w:ascii="Consolas" w:hAnsi="Consolas"/>
            <w:color w:val="1F2328"/>
            <w:bdr w:val="none" w:sz="0" w:space="0" w:color="auto" w:frame="1"/>
          </w:rPr>
        </w:r>
        <w:r w:rsidR="00C76902">
          <w:rPr>
            <w:rStyle w:val="HTMLCode"/>
            <w:rFonts w:ascii="Consolas" w:hAnsi="Consolas"/>
            <w:color w:val="1F2328"/>
            <w:bdr w:val="none" w:sz="0" w:space="0" w:color="auto" w:frame="1"/>
          </w:rPr>
          <w:fldChar w:fldCharType="separate"/>
        </w:r>
        <w:r w:rsidR="00EA40F0" w:rsidRPr="00C76902">
          <w:rPr>
            <w:rStyle w:val="Hyperlink"/>
            <w:rFonts w:ascii="Consolas" w:hAnsi="Consolas"/>
            <w:bdr w:val="none" w:sz="0" w:space="0" w:color="auto" w:frame="1"/>
          </w:rPr>
          <w:t>Microsoft documentation for details</w:t>
        </w:r>
        <w:r w:rsidR="00C76902">
          <w:rPr>
            <w:rStyle w:val="HTMLCode"/>
            <w:rFonts w:ascii="Consolas" w:hAnsi="Consolas"/>
            <w:color w:val="1F2328"/>
            <w:bdr w:val="none" w:sz="0" w:space="0" w:color="auto" w:frame="1"/>
          </w:rPr>
          <w:fldChar w:fldCharType="end"/>
        </w:r>
        <w:r w:rsidR="00EA40F0">
          <w:rPr>
            <w:rStyle w:val="HTMLCode"/>
            <w:rFonts w:ascii="Consolas" w:hAnsi="Consolas"/>
            <w:color w:val="1F2328"/>
            <w:bdr w:val="none" w:sz="0" w:space="0" w:color="auto" w:frame="1"/>
          </w:rPr>
          <w:t>.</w:t>
        </w:r>
      </w:ins>
      <w:ins w:id="165" w:author="Pawel KAMINSKI" w:date="2024-06-06T10:33:00Z">
        <w:r>
          <w:rPr>
            <w:rStyle w:val="HTMLCode"/>
            <w:rFonts w:ascii="Consolas" w:hAnsi="Consolas"/>
            <w:color w:val="1F2328"/>
            <w:bdr w:val="none" w:sz="0" w:space="0" w:color="auto" w:frame="1"/>
          </w:rPr>
          <w:t xml:space="preserve"> </w:t>
        </w:r>
        <w:r w:rsidRPr="003069A7">
          <w:rPr>
            <w:rStyle w:val="HTMLCode"/>
            <w:rFonts w:ascii="Consolas" w:hAnsi="Consolas"/>
            <w:color w:val="1F2328"/>
            <w:bdr w:val="none" w:sz="0" w:space="0" w:color="auto" w:frame="1"/>
          </w:rPr>
          <w:br/>
          <w:t>:::</w:t>
        </w:r>
      </w:ins>
    </w:p>
    <w:p w14:paraId="40E67786" w14:textId="77777777" w:rsidR="00F0732C" w:rsidRDefault="00F0732C" w:rsidP="00B73A92">
      <w:pPr>
        <w:pStyle w:val="BodyText"/>
        <w:jc w:val="both"/>
        <w:rPr>
          <w:ins w:id="166" w:author="Pawel KAMINSKI" w:date="2024-06-04T16:01:00Z"/>
        </w:rPr>
      </w:pPr>
    </w:p>
    <w:p w14:paraId="1BC65806" w14:textId="77777777" w:rsidR="00B73A92" w:rsidRDefault="00B73A92" w:rsidP="00B73A92">
      <w:pPr>
        <w:pStyle w:val="BodyText"/>
        <w:rPr>
          <w:ins w:id="167" w:author="Pawel KAMINSKI" w:date="2024-06-04T16:01:00Z"/>
        </w:rPr>
      </w:pPr>
      <w:ins w:id="168" w:author="Pawel KAMINSKI" w:date="2024-06-04T16:01:00Z">
        <w:r>
          <w:t>Examples of captions can be found below.</w:t>
        </w:r>
      </w:ins>
    </w:p>
    <w:p w14:paraId="232B9CAC" w14:textId="77777777" w:rsidR="00B73A92" w:rsidRDefault="00B73A92" w:rsidP="00B73A92">
      <w:pPr>
        <w:pStyle w:val="BodyText"/>
        <w:rPr>
          <w:ins w:id="169" w:author="Pawel KAMINSKI" w:date="2024-06-04T16:01:00Z"/>
        </w:rPr>
      </w:pPr>
    </w:p>
    <w:p w14:paraId="5B2638B1" w14:textId="7BF9842A" w:rsidR="00B73A92" w:rsidRDefault="00B73A92" w:rsidP="00B73A92">
      <w:pPr>
        <w:pStyle w:val="Caption"/>
        <w:keepNext/>
        <w:rPr>
          <w:ins w:id="170" w:author="Pawel KAMINSKI" w:date="2024-06-04T16:01:00Z"/>
        </w:rPr>
      </w:pPr>
      <w:ins w:id="171" w:author="Pawel KAMINSKI" w:date="2024-06-04T16:01:00Z">
        <w:r>
          <w:t xml:space="preserve">Table </w:t>
        </w:r>
      </w:ins>
      <w:fldSimple w:instr=" SEQ Table \* ARABIC ">
        <w:r w:rsidR="00A94C10">
          <w:rPr>
            <w:noProof/>
          </w:rPr>
          <w:t>3</w:t>
        </w:r>
      </w:fldSimple>
      <w:ins w:id="172" w:author="Pawel KAMINSKI" w:date="2024-06-04T16:01:00Z">
        <w:r>
          <w:t>: A sample title</w:t>
        </w:r>
      </w:ins>
      <w:ins w:id="173" w:author="Pawel KAMINSKI" w:date="2024-06-06T10:03:00Z">
        <w:r w:rsidR="003A76E3">
          <w:t>.</w:t>
        </w:r>
      </w:ins>
    </w:p>
    <w:tbl>
      <w:tblPr>
        <w:tblStyle w:val="Table"/>
        <w:tblW w:w="221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946"/>
        <w:gridCol w:w="2189"/>
      </w:tblGrid>
      <w:tr w:rsidR="00B73A92" w14:paraId="75DC7C18" w14:textId="77777777" w:rsidTr="00E4060E">
        <w:trPr>
          <w:ins w:id="174" w:author="Pawel KAMINSKI" w:date="2024-06-04T16:01:00Z"/>
        </w:trPr>
        <w:tc>
          <w:tcPr>
            <w:tcW w:w="0" w:type="auto"/>
            <w:vAlign w:val="bottom"/>
          </w:tcPr>
          <w:p w14:paraId="6459BFB5" w14:textId="77777777" w:rsidR="00B73A92" w:rsidRDefault="00B73A92" w:rsidP="00E4060E">
            <w:pPr>
              <w:pStyle w:val="Compact"/>
              <w:rPr>
                <w:ins w:id="175" w:author="Pawel KAMINSKI" w:date="2024-06-04T16:01:00Z"/>
              </w:rPr>
            </w:pPr>
            <w:ins w:id="176" w:author="Pawel KAMINSKI" w:date="2024-06-04T16:01:00Z">
              <w:r>
                <w:t>Header 1</w:t>
              </w:r>
            </w:ins>
          </w:p>
        </w:tc>
        <w:tc>
          <w:tcPr>
            <w:tcW w:w="2647" w:type="pct"/>
            <w:vAlign w:val="bottom"/>
          </w:tcPr>
          <w:p w14:paraId="621C61B0" w14:textId="77777777" w:rsidR="00B73A92" w:rsidRDefault="00B73A92" w:rsidP="00E4060E">
            <w:pPr>
              <w:pStyle w:val="Compact"/>
              <w:rPr>
                <w:ins w:id="177" w:author="Pawel KAMINSKI" w:date="2024-06-04T16:01:00Z"/>
              </w:rPr>
            </w:pPr>
            <w:ins w:id="178" w:author="Pawel KAMINSKI" w:date="2024-06-04T16:01:00Z">
              <w:r>
                <w:t>Header 2</w:t>
              </w:r>
            </w:ins>
          </w:p>
        </w:tc>
      </w:tr>
      <w:tr w:rsidR="00B73A92" w14:paraId="047923C2" w14:textId="77777777" w:rsidTr="00E4060E">
        <w:trPr>
          <w:ins w:id="179" w:author="Pawel KAMINSKI" w:date="2024-06-04T16:01:00Z"/>
        </w:trPr>
        <w:tc>
          <w:tcPr>
            <w:tcW w:w="0" w:type="auto"/>
          </w:tcPr>
          <w:p w14:paraId="269198C9" w14:textId="77777777" w:rsidR="00B73A92" w:rsidRDefault="00B73A92" w:rsidP="00E4060E">
            <w:pPr>
              <w:pStyle w:val="Compact"/>
              <w:rPr>
                <w:ins w:id="180" w:author="Pawel KAMINSKI" w:date="2024-06-04T16:01:00Z"/>
              </w:rPr>
            </w:pPr>
            <w:ins w:id="181" w:author="Pawel KAMINSKI" w:date="2024-06-04T16:01:00Z">
              <w:r>
                <w:t>Row 1, Column 1</w:t>
              </w:r>
            </w:ins>
          </w:p>
        </w:tc>
        <w:tc>
          <w:tcPr>
            <w:tcW w:w="2647" w:type="pct"/>
          </w:tcPr>
          <w:p w14:paraId="3A9F186F" w14:textId="77777777" w:rsidR="00B73A92" w:rsidRDefault="00B73A92" w:rsidP="00E4060E">
            <w:pPr>
              <w:pStyle w:val="Compact"/>
              <w:rPr>
                <w:ins w:id="182" w:author="Pawel KAMINSKI" w:date="2024-06-04T16:01:00Z"/>
              </w:rPr>
            </w:pPr>
            <w:ins w:id="183" w:author="Pawel KAMINSKI" w:date="2024-06-04T16:01:00Z">
              <w:r>
                <w:t>Row 1, Column 2</w:t>
              </w:r>
            </w:ins>
          </w:p>
        </w:tc>
      </w:tr>
      <w:tr w:rsidR="00B73A92" w14:paraId="41A17404" w14:textId="77777777" w:rsidTr="00E4060E">
        <w:trPr>
          <w:ins w:id="184" w:author="Pawel KAMINSKI" w:date="2024-06-04T16:01:00Z"/>
        </w:trPr>
        <w:tc>
          <w:tcPr>
            <w:tcW w:w="0" w:type="auto"/>
          </w:tcPr>
          <w:p w14:paraId="365D7D41" w14:textId="77777777" w:rsidR="00B73A92" w:rsidRDefault="00B73A92" w:rsidP="00E4060E">
            <w:pPr>
              <w:pStyle w:val="Compact"/>
              <w:rPr>
                <w:ins w:id="185" w:author="Pawel KAMINSKI" w:date="2024-06-04T16:01:00Z"/>
              </w:rPr>
            </w:pPr>
            <w:ins w:id="186" w:author="Pawel KAMINSKI" w:date="2024-06-04T16:01:00Z">
              <w:r>
                <w:t>Row 2, Column 1</w:t>
              </w:r>
            </w:ins>
          </w:p>
        </w:tc>
        <w:tc>
          <w:tcPr>
            <w:tcW w:w="2647" w:type="pct"/>
          </w:tcPr>
          <w:p w14:paraId="3B9AEDCC" w14:textId="77777777" w:rsidR="00B73A92" w:rsidRDefault="00B73A92" w:rsidP="00E4060E">
            <w:pPr>
              <w:pStyle w:val="Compact"/>
              <w:rPr>
                <w:ins w:id="187" w:author="Pawel KAMINSKI" w:date="2024-06-04T16:01:00Z"/>
              </w:rPr>
            </w:pPr>
            <w:ins w:id="188" w:author="Pawel KAMINSKI" w:date="2024-06-04T16:01:00Z">
              <w:r>
                <w:t>Row 2, Column 2</w:t>
              </w:r>
            </w:ins>
          </w:p>
        </w:tc>
      </w:tr>
    </w:tbl>
    <w:p w14:paraId="69EC8D2D" w14:textId="77777777" w:rsidR="00B73A92" w:rsidRDefault="00B73A92" w:rsidP="00B73A92">
      <w:pPr>
        <w:pStyle w:val="BodyText"/>
        <w:rPr>
          <w:ins w:id="189" w:author="Pawel KAMINSKI" w:date="2024-06-04T16:01:00Z"/>
        </w:rPr>
      </w:pPr>
    </w:p>
    <w:p w14:paraId="32F0DB61" w14:textId="1FE18E33" w:rsidR="00B73A92" w:rsidRDefault="00B73A92" w:rsidP="00B73A92">
      <w:pPr>
        <w:pStyle w:val="Caption"/>
        <w:rPr>
          <w:ins w:id="190" w:author="Pawel KAMINSKI" w:date="2024-06-04T16:01:00Z"/>
        </w:rPr>
      </w:pPr>
      <w:bookmarkStart w:id="191" w:name="_Toc168562708"/>
      <w:ins w:id="192" w:author="Pawel KAMINSKI" w:date="2024-06-04T16:01:00Z">
        <w:r>
          <w:t xml:space="preserve">Figure </w:t>
        </w:r>
      </w:ins>
      <w:r>
        <w:fldChar w:fldCharType="begin"/>
      </w:r>
      <w:r>
        <w:instrText>SEQ Figure \* ARABIC</w:instrText>
      </w:r>
      <w:r>
        <w:fldChar w:fldCharType="separate"/>
      </w:r>
      <w:r w:rsidR="00A94C10">
        <w:rPr>
          <w:noProof/>
        </w:rPr>
        <w:t>3</w:t>
      </w:r>
      <w:r>
        <w:fldChar w:fldCharType="end"/>
      </w:r>
      <w:ins w:id="193" w:author="Pawel KAMINSKI" w:date="2024-06-06T10:03:00Z">
        <w:r w:rsidR="003A76E3">
          <w:t>:</w:t>
        </w:r>
      </w:ins>
      <w:ins w:id="194" w:author="Pawel KAMINSKI" w:date="2024-06-04T16:01:00Z">
        <w:r>
          <w:t xml:space="preserve"> A sample caption</w:t>
        </w:r>
      </w:ins>
      <w:ins w:id="195" w:author="Pawel KAMINSKI" w:date="2024-06-06T10:03:00Z">
        <w:r w:rsidR="003A76E3">
          <w:t>.</w:t>
        </w:r>
      </w:ins>
      <w:bookmarkEnd w:id="191"/>
    </w:p>
    <w:p w14:paraId="5D1CDE85" w14:textId="77777777" w:rsidR="00B73A92" w:rsidRDefault="00B73A92" w:rsidP="00B73A92">
      <w:pPr>
        <w:pStyle w:val="BlockText"/>
        <w:keepNext/>
        <w:ind w:left="0"/>
        <w:rPr>
          <w:ins w:id="196" w:author="Pawel KAMINSKI" w:date="2024-06-04T16:01:00Z"/>
        </w:rPr>
      </w:pPr>
      <w:ins w:id="197" w:author="Pawel KAMINSKI" w:date="2024-06-04T16:01:00Z">
        <w:r>
          <w:rPr>
            <w:noProof/>
          </w:rPr>
          <w:lastRenderedPageBreak/>
          <w:drawing>
            <wp:inline distT="0" distB="0" distL="0" distR="0" wp14:anchorId="0C866171" wp14:editId="1A54EB25">
              <wp:extent cx="2705100" cy="2286000"/>
              <wp:effectExtent l="0" t="0" r="0" b="0"/>
              <wp:docPr id="24" name="Picture 24" descr="An example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n example alt text."/>
                      <pic:cNvPicPr/>
                    </pic:nvPicPr>
                    <pic:blipFill>
                      <a:blip r:embed="rId22">
                        <a:extLst>
                          <a:ext uri="{28A0092B-C50C-407E-A947-70E740481C1C}">
                            <a14:useLocalDpi xmlns:a14="http://schemas.microsoft.com/office/drawing/2010/main" val="0"/>
                          </a:ext>
                        </a:extLst>
                      </a:blip>
                      <a:stretch>
                        <a:fillRect/>
                      </a:stretch>
                    </pic:blipFill>
                    <pic:spPr>
                      <a:xfrm>
                        <a:off x="0" y="0"/>
                        <a:ext cx="2705100" cy="2286000"/>
                      </a:xfrm>
                      <a:prstGeom prst="rect">
                        <a:avLst/>
                      </a:prstGeom>
                    </pic:spPr>
                  </pic:pic>
                </a:graphicData>
              </a:graphic>
            </wp:inline>
          </w:drawing>
        </w:r>
      </w:ins>
    </w:p>
    <w:p w14:paraId="37917CB1" w14:textId="77777777" w:rsidR="00B73A92" w:rsidRDefault="00B73A92" w:rsidP="00B73A92">
      <w:pPr>
        <w:pStyle w:val="BodyText"/>
        <w:rPr>
          <w:ins w:id="198" w:author="Pawel KAMINSKI" w:date="2024-06-04T16:01:00Z"/>
        </w:rPr>
      </w:pPr>
    </w:p>
    <w:p w14:paraId="009303E4" w14:textId="77777777" w:rsidR="00B73A92" w:rsidRPr="00751139" w:rsidRDefault="00B73A92" w:rsidP="00B73A92">
      <w:pPr>
        <w:pStyle w:val="BodyText"/>
        <w:rPr>
          <w:ins w:id="199" w:author="Pawel KAMINSKI" w:date="2024-06-04T16:01:00Z"/>
        </w:rPr>
      </w:pPr>
    </w:p>
    <w:p w14:paraId="2308E81E" w14:textId="77777777" w:rsidR="00B73A92" w:rsidRDefault="00B73A92" w:rsidP="00B73A92">
      <w:pPr>
        <w:pStyle w:val="Heading4"/>
        <w:rPr>
          <w:ins w:id="200" w:author="Pawel KAMINSKI" w:date="2024-06-04T16:01:00Z"/>
        </w:rPr>
      </w:pPr>
      <w:ins w:id="201" w:author="Pawel KAMINSKI" w:date="2024-06-04T16:01:00Z">
        <w:r>
          <w:t>Cross-referencing Objects</w:t>
        </w:r>
      </w:ins>
    </w:p>
    <w:p w14:paraId="27BD99C6" w14:textId="77777777" w:rsidR="00B73A92" w:rsidRDefault="00B73A92" w:rsidP="00B73A92">
      <w:pPr>
        <w:pStyle w:val="BodyText"/>
        <w:rPr>
          <w:ins w:id="202" w:author="Pawel KAMINSKI" w:date="2024-06-04T16:01:00Z"/>
        </w:rPr>
      </w:pPr>
      <w:ins w:id="203" w:author="Pawel KAMINSKI" w:date="2024-06-04T16:01:00Z">
        <w:r>
          <w:t>To cross-reference an object within the Word file, go to the “References” tab at the top of the MS Word tab and click the “Cross-reference” button.</w:t>
        </w:r>
      </w:ins>
    </w:p>
    <w:p w14:paraId="2FC0FBDD" w14:textId="2A827649" w:rsidR="00B73A92" w:rsidRDefault="00B73A92" w:rsidP="00B73A92">
      <w:pPr>
        <w:pStyle w:val="Caption"/>
        <w:rPr>
          <w:ins w:id="204" w:author="Pawel KAMINSKI" w:date="2024-06-04T16:01:00Z"/>
        </w:rPr>
      </w:pPr>
      <w:bookmarkStart w:id="205" w:name="_Toc168562709"/>
      <w:ins w:id="206" w:author="Pawel KAMINSKI" w:date="2024-06-04T16:01:00Z">
        <w:r>
          <w:t xml:space="preserve">Figure </w:t>
        </w:r>
        <w:r>
          <w:fldChar w:fldCharType="begin"/>
        </w:r>
        <w:r>
          <w:instrText>SEQ Figure \* ARABIC</w:instrText>
        </w:r>
        <w:r>
          <w:fldChar w:fldCharType="separate"/>
        </w:r>
      </w:ins>
      <w:ins w:id="207" w:author="Pawel KAMINSKI" w:date="2024-06-06T10:38:00Z">
        <w:r w:rsidR="00A94C10">
          <w:rPr>
            <w:noProof/>
          </w:rPr>
          <w:t>4</w:t>
        </w:r>
      </w:ins>
      <w:ins w:id="208" w:author="Pawel KAMINSKI" w:date="2024-06-04T16:01:00Z">
        <w:r>
          <w:fldChar w:fldCharType="end"/>
        </w:r>
      </w:ins>
      <w:ins w:id="209" w:author="Pawel KAMINSKI" w:date="2024-06-06T10:04:00Z">
        <w:r w:rsidR="003A76E3">
          <w:t>:</w:t>
        </w:r>
      </w:ins>
      <w:ins w:id="210" w:author="Pawel KAMINSKI" w:date="2024-06-04T16:01:00Z">
        <w:r>
          <w:t xml:space="preserve"> How to insert a cross-reference.</w:t>
        </w:r>
        <w:bookmarkEnd w:id="205"/>
      </w:ins>
    </w:p>
    <w:p w14:paraId="198B0E96" w14:textId="77777777" w:rsidR="00B73A92" w:rsidRDefault="00B73A92" w:rsidP="00B73A92">
      <w:pPr>
        <w:pStyle w:val="BodyText"/>
        <w:rPr>
          <w:ins w:id="211" w:author="Pawel KAMINSKI" w:date="2024-06-04T16:01:00Z"/>
        </w:rPr>
      </w:pPr>
      <w:ins w:id="212" w:author="Pawel KAMINSKI" w:date="2024-06-04T16:01:00Z">
        <w:r>
          <w:rPr>
            <w:noProof/>
          </w:rPr>
          <w:lastRenderedPageBreak/>
          <w:drawing>
            <wp:inline distT="0" distB="0" distL="0" distR="0" wp14:anchorId="46CD9BAB" wp14:editId="58D9D5EC">
              <wp:extent cx="5943600" cy="4605655"/>
              <wp:effectExtent l="0" t="0" r="0" b="4445"/>
              <wp:docPr id="25" name="Picture 25"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pic:cNvPicPr/>
                    </pic:nvPicPr>
                    <pic:blipFill>
                      <a:blip r:embed="rId23">
                        <a:extLst>
                          <a:ext uri="{28A0092B-C50C-407E-A947-70E740481C1C}">
                            <a14:useLocalDpi xmlns:a14="http://schemas.microsoft.com/office/drawing/2010/main" val="0"/>
                          </a:ext>
                        </a:extLst>
                      </a:blip>
                      <a:stretch>
                        <a:fillRect/>
                      </a:stretch>
                    </pic:blipFill>
                    <pic:spPr>
                      <a:xfrm>
                        <a:off x="0" y="0"/>
                        <a:ext cx="5943600" cy="4605655"/>
                      </a:xfrm>
                      <a:prstGeom prst="rect">
                        <a:avLst/>
                      </a:prstGeom>
                    </pic:spPr>
                  </pic:pic>
                </a:graphicData>
              </a:graphic>
            </wp:inline>
          </w:drawing>
        </w:r>
      </w:ins>
    </w:p>
    <w:p w14:paraId="06BB62A8" w14:textId="77777777" w:rsidR="00B73A92" w:rsidRDefault="00B73A92" w:rsidP="00B73A92">
      <w:pPr>
        <w:pStyle w:val="BodyText"/>
        <w:rPr>
          <w:ins w:id="213" w:author="Pawel KAMINSKI" w:date="2024-06-04T16:01:00Z"/>
        </w:rPr>
      </w:pPr>
    </w:p>
    <w:p w14:paraId="5DC46DCE" w14:textId="10DCDF25" w:rsidR="00B73A92" w:rsidRDefault="00B73A92" w:rsidP="00B73A92">
      <w:pPr>
        <w:pStyle w:val="BodyText"/>
        <w:jc w:val="both"/>
        <w:rPr>
          <w:ins w:id="214" w:author="Pawel KAMINSKI" w:date="2024-06-04T16:01:00Z"/>
        </w:rPr>
      </w:pPr>
      <w:ins w:id="215" w:author="Pawel KAMINSKI" w:date="2024-06-04T16:01:00Z">
        <w:r>
          <w:t>Choose the type of reference (e.g. header, table, figure, etc.) and select which caption you want to reference to. We recommend that you always insert a hyperlink in your cross-references.</w:t>
        </w:r>
      </w:ins>
    </w:p>
    <w:p w14:paraId="53B564D1" w14:textId="77777777" w:rsidR="00B73A92" w:rsidRPr="00751139" w:rsidRDefault="00B73A92" w:rsidP="00B73A92">
      <w:pPr>
        <w:pStyle w:val="BodyText"/>
        <w:jc w:val="center"/>
        <w:rPr>
          <w:ins w:id="216" w:author="Pawel KAMINSKI" w:date="2024-06-04T16:01:00Z"/>
        </w:rPr>
      </w:pPr>
      <w:ins w:id="217" w:author="Pawel KAMINSKI" w:date="2024-06-04T16:01:00Z">
        <w:r w:rsidRPr="000D0DA8">
          <w:rPr>
            <w:noProof/>
          </w:rPr>
          <w:lastRenderedPageBreak/>
          <w:drawing>
            <wp:inline distT="0" distB="0" distL="0" distR="0" wp14:anchorId="37F0A0AB" wp14:editId="2550831C">
              <wp:extent cx="4382112" cy="34866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2112" cy="3486637"/>
                      </a:xfrm>
                      <a:prstGeom prst="rect">
                        <a:avLst/>
                      </a:prstGeom>
                    </pic:spPr>
                  </pic:pic>
                </a:graphicData>
              </a:graphic>
            </wp:inline>
          </w:drawing>
        </w:r>
      </w:ins>
    </w:p>
    <w:p w14:paraId="70E99A83" w14:textId="77777777" w:rsidR="00B73A92" w:rsidRPr="00751139" w:rsidRDefault="00B73A92" w:rsidP="00B73A92">
      <w:pPr>
        <w:pStyle w:val="BodyText"/>
        <w:rPr>
          <w:ins w:id="218" w:author="Pawel KAMINSKI" w:date="2024-06-04T16:01:00Z"/>
        </w:rPr>
      </w:pPr>
    </w:p>
    <w:p w14:paraId="25D490E6" w14:textId="084A651B" w:rsidR="00B73A92" w:rsidRPr="00EC1AAD" w:rsidRDefault="00B73A92" w:rsidP="00B73A92">
      <w:pPr>
        <w:pStyle w:val="BodyText"/>
        <w:jc w:val="both"/>
        <w:rPr>
          <w:ins w:id="219" w:author="Pawel KAMINSKI" w:date="2024-06-04T16:01:00Z"/>
        </w:rPr>
      </w:pPr>
      <w:ins w:id="220" w:author="Pawel KAMINSKI" w:date="2024-06-04T16:01:00Z">
        <w:r>
          <w:t xml:space="preserve">The “Insert reference to:” button allows you to set how the reference will appear in your work (e.g. “heading number” vs “heading text”). With tables, figures and equations you </w:t>
        </w:r>
      </w:ins>
      <w:ins w:id="221" w:author="Pawel KAMINSKI" w:date="2024-06-04T16:24:00Z">
        <w:r w:rsidR="00D12295">
          <w:t xml:space="preserve">should </w:t>
        </w:r>
      </w:ins>
      <w:ins w:id="222" w:author="Pawel KAMINSKI" w:date="2024-06-04T16:01:00Z">
        <w:r>
          <w:t>insert reference to</w:t>
        </w:r>
      </w:ins>
      <w:ins w:id="223" w:author="Pawel KAMINSKI" w:date="2024-06-04T16:24:00Z">
        <w:r w:rsidR="00D12295">
          <w:t xml:space="preserve"> </w:t>
        </w:r>
      </w:ins>
      <w:ins w:id="224" w:author="Pawel KAMINSKI" w:date="2024-06-04T16:25:00Z">
        <w:r w:rsidR="009A4855">
          <w:t>“</w:t>
        </w:r>
      </w:ins>
      <w:commentRangeStart w:id="225"/>
      <w:commentRangeStart w:id="226"/>
      <w:ins w:id="227" w:author="Pawel KAMINSKI" w:date="2024-06-04T16:24:00Z">
        <w:r w:rsidR="00D12295">
          <w:t>Only label and number</w:t>
        </w:r>
      </w:ins>
      <w:ins w:id="228" w:author="Pawel KAMINSKI" w:date="2024-06-04T16:25:00Z">
        <w:r w:rsidR="009A4855">
          <w:t>”</w:t>
        </w:r>
      </w:ins>
      <w:ins w:id="229" w:author="Pawel KAMINSKI" w:date="2024-06-04T16:24:00Z">
        <w:r w:rsidR="00D12295">
          <w:t xml:space="preserve">, e.g. </w:t>
        </w:r>
      </w:ins>
      <w:ins w:id="230" w:author="Pawel KAMINSKI" w:date="2024-06-10T11:19:00Z">
        <w:r w:rsidR="006C61BE">
          <w:t xml:space="preserve">“see </w:t>
        </w:r>
      </w:ins>
      <w:ins w:id="231" w:author="Pawel KAMINSKI" w:date="2024-06-10T11:21:00Z">
        <w:r w:rsidR="00ED459E">
          <w:fldChar w:fldCharType="begin"/>
        </w:r>
        <w:r w:rsidR="00ED459E">
          <w:instrText xml:space="preserve"> REF _Ref168392719 \h </w:instrText>
        </w:r>
      </w:ins>
      <w:r w:rsidR="00ED459E">
        <w:fldChar w:fldCharType="separate"/>
      </w:r>
      <w:ins w:id="232" w:author="Pawel KAMINSKI" w:date="2024-06-10T11:21:00Z">
        <w:r w:rsidR="00ED459E">
          <w:t xml:space="preserve">Figure </w:t>
        </w:r>
        <w:r w:rsidR="00ED459E">
          <w:rPr>
            <w:noProof/>
          </w:rPr>
          <w:t>1</w:t>
        </w:r>
        <w:r w:rsidR="00ED459E">
          <w:fldChar w:fldCharType="end"/>
        </w:r>
      </w:ins>
      <w:ins w:id="233" w:author="Pawel KAMINSKI" w:date="2024-06-10T11:20:00Z">
        <w:r w:rsidR="006C61BE">
          <w:t>“</w:t>
        </w:r>
      </w:ins>
      <w:ins w:id="234" w:author="Pawel KAMINSKI" w:date="2024-06-10T11:19:00Z">
        <w:r w:rsidR="006C61BE">
          <w:t>.</w:t>
        </w:r>
      </w:ins>
      <w:ins w:id="235" w:author="Pawel KAMINSKI" w:date="2024-06-04T16:24:00Z">
        <w:r w:rsidR="00D12295">
          <w:fldChar w:fldCharType="begin"/>
        </w:r>
        <w:r w:rsidR="00D12295">
          <w:instrText xml:space="preserve"> REF _Ref153547172 \h </w:instrText>
        </w:r>
      </w:ins>
      <w:ins w:id="236" w:author="Pawel KAMINSKI" w:date="2024-06-04T16:24:00Z">
        <w:r w:rsidR="00D12295">
          <w:fldChar w:fldCharType="end"/>
        </w:r>
        <w:commentRangeEnd w:id="225"/>
        <w:r w:rsidR="00D12295">
          <w:rPr>
            <w:rStyle w:val="CommentReference"/>
          </w:rPr>
          <w:commentReference w:id="225"/>
        </w:r>
      </w:ins>
      <w:commentRangeEnd w:id="226"/>
      <w:ins w:id="237" w:author="Pawel KAMINSKI" w:date="2024-06-04T16:25:00Z">
        <w:r w:rsidR="00D12295">
          <w:rPr>
            <w:rStyle w:val="CommentReference"/>
          </w:rPr>
          <w:commentReference w:id="226"/>
        </w:r>
      </w:ins>
      <w:ins w:id="238" w:author="Pawel KAMINSKI" w:date="2024-06-04T16:24:00Z">
        <w:r w:rsidR="00D12295">
          <w:t>.</w:t>
        </w:r>
      </w:ins>
      <w:ins w:id="239" w:author="Pawel KAMINSKI" w:date="2024-06-04T16:25:00Z">
        <w:r w:rsidR="00D12295">
          <w:t xml:space="preserve"> In particular, p</w:t>
        </w:r>
      </w:ins>
      <w:ins w:id="240" w:author="Pawel KAMINSKI" w:date="2024-06-04T16:01:00Z">
        <w:r>
          <w:t>lease do not reference page numbers, as this number will change when transforming your book from MS Word to the printed and the digital version.</w:t>
        </w:r>
      </w:ins>
    </w:p>
    <w:p w14:paraId="66C78D03" w14:textId="77777777" w:rsidR="00B73A92" w:rsidRDefault="00B73A92" w:rsidP="00B73A92">
      <w:pPr>
        <w:pStyle w:val="BodyText"/>
        <w:rPr>
          <w:ins w:id="241" w:author="Pawel KAMINSKI" w:date="2024-06-04T16:01:00Z"/>
        </w:rPr>
      </w:pPr>
    </w:p>
    <w:p w14:paraId="1079948B" w14:textId="39D043C0" w:rsidR="00B73A92" w:rsidRPr="000A08C1" w:rsidRDefault="00B73A92" w:rsidP="00B73A92">
      <w:pPr>
        <w:pStyle w:val="BodyText"/>
        <w:rPr>
          <w:ins w:id="242" w:author="Pawel KAMINSKI" w:date="2024-06-04T16:01:00Z"/>
          <w:rFonts w:ascii="OCR A Extended" w:hAnsi="OCR A Extended"/>
          <w:sz w:val="18"/>
          <w:szCs w:val="18"/>
        </w:rPr>
      </w:pPr>
      <w:ins w:id="243" w:author="Pawel KAMINSKI" w:date="2024-06-04T16:01:00Z">
        <w:r w:rsidRPr="0ADC15A0">
          <w:rPr>
            <w:rFonts w:ascii="OCR A Extended" w:hAnsi="OCR A Extended"/>
            <w:sz w:val="18"/>
            <w:szCs w:val="18"/>
          </w:rPr>
          <w:t xml:space="preserve">:::{card} TODO </w:t>
        </w:r>
        <w:r w:rsidRPr="0ADC15A0">
          <w:rPr>
            <w:rFonts w:ascii="Segoe UI Emoji" w:eastAsia="Segoe UI Emoji" w:hAnsi="Segoe UI Emoji" w:cs="Segoe UI Emoji"/>
          </w:rPr>
          <w:t>🚧</w:t>
        </w:r>
        <w:r>
          <w:br/>
        </w:r>
        <w:r w:rsidRPr="0ADC15A0">
          <w:rPr>
            <w:rFonts w:ascii="OCR A Extended" w:hAnsi="OCR A Extended"/>
            <w:sz w:val="18"/>
            <w:szCs w:val="18"/>
          </w:rPr>
          <w:t>As of today, cross referencing do</w:t>
        </w:r>
      </w:ins>
      <w:ins w:id="244" w:author="Pawel KAMINSKI" w:date="2024-06-04T16:27:00Z">
        <w:r w:rsidR="001128C2">
          <w:rPr>
            <w:rFonts w:ascii="OCR A Extended" w:hAnsi="OCR A Extended"/>
            <w:sz w:val="18"/>
            <w:szCs w:val="18"/>
          </w:rPr>
          <w:t>es</w:t>
        </w:r>
      </w:ins>
      <w:ins w:id="245" w:author="Pawel KAMINSKI" w:date="2024-06-04T16:01:00Z">
        <w:r w:rsidRPr="0ADC15A0">
          <w:rPr>
            <w:rFonts w:ascii="OCR A Extended" w:hAnsi="OCR A Extended"/>
            <w:sz w:val="18"/>
            <w:szCs w:val="18"/>
          </w:rPr>
          <w:t xml:space="preserve"> not work</w:t>
        </w:r>
      </w:ins>
      <w:ins w:id="246" w:author="Pawel KAMINSKI" w:date="2024-06-04T16:27:00Z">
        <w:r w:rsidR="001128C2">
          <w:rPr>
            <w:rFonts w:ascii="OCR A Extended" w:hAnsi="OCR A Extended"/>
            <w:sz w:val="18"/>
            <w:szCs w:val="18"/>
          </w:rPr>
          <w:t xml:space="preserve"> properly</w:t>
        </w:r>
      </w:ins>
      <w:ins w:id="247" w:author="Pawel KAMINSKI" w:date="2024-06-04T16:01:00Z">
        <w:r w:rsidRPr="0ADC15A0">
          <w:rPr>
            <w:rFonts w:ascii="OCR A Extended" w:hAnsi="OCR A Extended"/>
            <w:sz w:val="18"/>
            <w:szCs w:val="18"/>
          </w:rPr>
          <w:t>. To generate correct hyperlinks, it might be necessary to overwrite one of the libraries used to render the final html.</w:t>
        </w:r>
      </w:ins>
      <w:ins w:id="248" w:author="Pawel KAMINSKI" w:date="2024-06-04T16:27:00Z">
        <w:r w:rsidR="00417F34">
          <w:rPr>
            <w:rFonts w:ascii="OCR A Extended" w:hAnsi="OCR A Extended"/>
            <w:sz w:val="18"/>
            <w:szCs w:val="18"/>
          </w:rPr>
          <w:br/>
        </w:r>
      </w:ins>
      <w:ins w:id="249" w:author="Pawel KAMINSKI" w:date="2024-06-04T16:01:00Z">
        <w:r w:rsidRPr="0ADC15A0">
          <w:rPr>
            <w:rFonts w:ascii="OCR A Extended" w:hAnsi="OCR A Extended"/>
            <w:sz w:val="18"/>
            <w:szCs w:val="18"/>
          </w:rPr>
          <w:t>:::</w:t>
        </w:r>
      </w:ins>
    </w:p>
    <w:p w14:paraId="234453EB" w14:textId="77777777" w:rsidR="00B73A92" w:rsidRDefault="00B73A92" w:rsidP="00B73A92">
      <w:pPr>
        <w:pStyle w:val="BodyText"/>
        <w:rPr>
          <w:ins w:id="250" w:author="Pawel KAMINSKI" w:date="2024-06-04T16:01:00Z"/>
        </w:rPr>
      </w:pPr>
    </w:p>
    <w:p w14:paraId="09B174F6" w14:textId="7952B7FE" w:rsidR="00B73A92" w:rsidRDefault="00B73A92" w:rsidP="00B73A92">
      <w:pPr>
        <w:pStyle w:val="BodyText"/>
        <w:jc w:val="both"/>
        <w:rPr>
          <w:ins w:id="251" w:author="Pawel KAMINSKI" w:date="2024-06-04T16:01:00Z"/>
        </w:rPr>
      </w:pPr>
      <w:ins w:id="252" w:author="Pawel KAMINSKI" w:date="2024-06-04T16:01:00Z">
        <w:r>
          <w:t>W</w:t>
        </w:r>
        <w:r w:rsidRPr="00EC1AAD">
          <w:t xml:space="preserve">ithout </w:t>
        </w:r>
        <w:r>
          <w:t xml:space="preserve">a need </w:t>
        </w:r>
        <w:r w:rsidRPr="00EC1AAD">
          <w:t>to insert a caption before</w:t>
        </w:r>
        <w:r>
          <w:t>, y</w:t>
        </w:r>
        <w:r w:rsidRPr="00EC1AAD">
          <w:t>ou can cross-reference</w:t>
        </w:r>
      </w:ins>
      <w:ins w:id="253" w:author="Pawel KAMINSKI" w:date="2024-06-05T10:40:00Z">
        <w:r w:rsidR="00521316">
          <w:t xml:space="preserve"> </w:t>
        </w:r>
        <w:r w:rsidR="000C2044" w:rsidRPr="00EC1AAD">
          <w:t>headings</w:t>
        </w:r>
        <w:r w:rsidR="000C2044">
          <w:t xml:space="preserve"> and </w:t>
        </w:r>
      </w:ins>
      <w:ins w:id="254" w:author="Pawel KAMINSKI" w:date="2024-06-04T16:01:00Z">
        <w:r w:rsidRPr="00EC1AAD">
          <w:t>numbered items</w:t>
        </w:r>
        <w:r>
          <w:t xml:space="preserve"> (</w:t>
        </w:r>
      </w:ins>
      <w:ins w:id="255" w:author="Pawel KAMINSKI" w:date="2024-06-04T16:36:00Z">
        <w:r w:rsidR="00AB1D07">
          <w:t>e.g. see</w:t>
        </w:r>
      </w:ins>
      <w:ins w:id="256" w:author="Pawel KAMINSKI" w:date="2024-06-04T16:01:00Z">
        <w:r>
          <w:t xml:space="preserve"> </w:t>
        </w:r>
        <w:r>
          <w:fldChar w:fldCharType="begin"/>
        </w:r>
        <w:r>
          <w:instrText xml:space="preserve"> REF _Ref157094208 \h </w:instrText>
        </w:r>
      </w:ins>
      <w:ins w:id="257" w:author="Pawel KAMINSKI" w:date="2024-06-04T16:01:00Z">
        <w:r>
          <w:fldChar w:fldCharType="separate"/>
        </w:r>
      </w:ins>
      <w:ins w:id="258" w:author="Pawel KAMINSKI" w:date="2024-06-06T10:38:00Z">
        <w:r w:rsidR="00A94C10">
          <w:t>First item.</w:t>
        </w:r>
      </w:ins>
      <w:ins w:id="259" w:author="Pawel KAMINSKI" w:date="2024-06-04T16:01:00Z">
        <w:r>
          <w:fldChar w:fldCharType="end"/>
        </w:r>
        <w:r>
          <w:t>)</w:t>
        </w:r>
        <w:commentRangeStart w:id="260"/>
        <w:commentRangeStart w:id="261"/>
        <w:r>
          <w:t>.</w:t>
        </w:r>
        <w:commentRangeEnd w:id="260"/>
        <w:r>
          <w:rPr>
            <w:rStyle w:val="CommentReference"/>
          </w:rPr>
          <w:commentReference w:id="260"/>
        </w:r>
      </w:ins>
      <w:commentRangeEnd w:id="261"/>
      <w:ins w:id="262" w:author="Pawel KAMINSKI" w:date="2024-06-04T16:37:00Z">
        <w:r w:rsidR="00C40D48">
          <w:rPr>
            <w:rStyle w:val="CommentReference"/>
          </w:rPr>
          <w:commentReference w:id="261"/>
        </w:r>
      </w:ins>
    </w:p>
    <w:p w14:paraId="77E0B118" w14:textId="586708A7" w:rsidR="00B73A92" w:rsidRDefault="00B73A92" w:rsidP="00B73A92">
      <w:pPr>
        <w:pStyle w:val="BodyText"/>
        <w:jc w:val="both"/>
        <w:rPr>
          <w:ins w:id="263" w:author="Pawel KAMINSKI" w:date="2024-06-04T16:01:00Z"/>
        </w:rPr>
      </w:pPr>
      <w:ins w:id="264" w:author="Pawel KAMINSKI" w:date="2024-06-04T16:01:00Z">
        <w:r w:rsidRPr="00EC1AAD">
          <w:t>In such cases, just click on the “Cross-reference” button, choose the reference type and select the object to reference to.</w:t>
        </w:r>
        <w:r>
          <w:t xml:space="preserve"> See “</w:t>
        </w:r>
        <w:r w:rsidRPr="00594DFF">
          <w:rPr>
            <w:i/>
            <w:iCs/>
          </w:rPr>
          <w:fldChar w:fldCharType="begin"/>
        </w:r>
        <w:r w:rsidRPr="00594DFF">
          <w:rPr>
            <w:i/>
            <w:iCs/>
          </w:rPr>
          <w:instrText xml:space="preserve"> REF _Ref157095680 \h </w:instrText>
        </w:r>
        <w:r>
          <w:rPr>
            <w:i/>
            <w:iCs/>
          </w:rPr>
          <w:instrText xml:space="preserve"> \* MERGEFORMAT </w:instrText>
        </w:r>
      </w:ins>
      <w:r w:rsidRPr="00594DFF">
        <w:rPr>
          <w:i/>
          <w:iCs/>
        </w:rPr>
      </w:r>
      <w:ins w:id="265" w:author="Pawel KAMINSKI" w:date="2024-06-04T16:01:00Z">
        <w:r w:rsidRPr="00594DFF">
          <w:rPr>
            <w:i/>
            <w:iCs/>
          </w:rPr>
          <w:fldChar w:fldCharType="end"/>
        </w:r>
        <w:r>
          <w:t>” on how to do it.</w:t>
        </w:r>
      </w:ins>
    </w:p>
    <w:p w14:paraId="01F6DA9C" w14:textId="77777777" w:rsidR="00B73A92" w:rsidRPr="00EC1AAD" w:rsidRDefault="00B73A92" w:rsidP="00B73A92">
      <w:pPr>
        <w:pStyle w:val="BodyText"/>
        <w:jc w:val="both"/>
        <w:rPr>
          <w:ins w:id="266" w:author="Pawel KAMINSKI" w:date="2024-06-04T16:01:00Z"/>
        </w:rPr>
      </w:pPr>
    </w:p>
    <w:p w14:paraId="762D53EE" w14:textId="77777777" w:rsidR="00B73A92" w:rsidRPr="00770673" w:rsidRDefault="00B73A92" w:rsidP="00B73A9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ns w:id="267" w:author="Pawel KAMINSKI" w:date="2024-06-04T16:01:00Z"/>
          <w:rFonts w:ascii="Consolas" w:eastAsia="Times New Roman" w:hAnsi="Consolas" w:cs="Courier New"/>
          <w:color w:val="1F2328"/>
          <w:sz w:val="20"/>
          <w:szCs w:val="20"/>
        </w:rPr>
      </w:pPr>
      <w:ins w:id="268" w:author="Pawel KAMINSKI" w:date="2024-06-04T16:01:00Z">
        <w:r w:rsidRPr="00770673">
          <w:rPr>
            <w:rFonts w:ascii="Consolas" w:eastAsia="Times New Roman" w:hAnsi="Consolas" w:cs="Courier New"/>
            <w:color w:val="1F2328"/>
            <w:sz w:val="20"/>
            <w:szCs w:val="20"/>
          </w:rPr>
          <w:t>:::{</w:t>
        </w:r>
        <w:r>
          <w:rPr>
            <w:rFonts w:ascii="Consolas" w:eastAsia="Times New Roman" w:hAnsi="Consolas" w:cs="Courier New"/>
            <w:color w:val="1F2328"/>
            <w:sz w:val="20"/>
            <w:szCs w:val="20"/>
          </w:rPr>
          <w:t>tip</w:t>
        </w:r>
        <w:r w:rsidRPr="00770673">
          <w:rPr>
            <w:rFonts w:ascii="Consolas" w:eastAsia="Times New Roman" w:hAnsi="Consolas" w:cs="Courier New"/>
            <w:color w:val="1F2328"/>
            <w:sz w:val="20"/>
            <w:szCs w:val="20"/>
          </w:rPr>
          <w:t>}</w:t>
        </w:r>
        <w:r w:rsidRPr="00770673">
          <w:rPr>
            <w:rFonts w:ascii="Consolas" w:eastAsia="Times New Roman" w:hAnsi="Consolas" w:cs="Courier New"/>
            <w:color w:val="1F2328"/>
            <w:sz w:val="20"/>
            <w:szCs w:val="20"/>
          </w:rPr>
          <w:br/>
        </w:r>
        <w:r w:rsidRPr="00FD75B9">
          <w:t>Cross-referencing headers can be particularly useful in referencing other parts of your literary work.</w:t>
        </w:r>
        <w:r>
          <w:br/>
        </w:r>
        <w:r w:rsidRPr="00770673">
          <w:rPr>
            <w:rFonts w:ascii="Consolas" w:eastAsia="Times New Roman" w:hAnsi="Consolas" w:cs="Courier New"/>
            <w:color w:val="1F2328"/>
            <w:sz w:val="20"/>
            <w:szCs w:val="20"/>
          </w:rPr>
          <w:t>:::</w:t>
        </w:r>
      </w:ins>
    </w:p>
    <w:p w14:paraId="43F9D9AF" w14:textId="77777777" w:rsidR="00B73A92" w:rsidRDefault="00B73A92" w:rsidP="00B73A92">
      <w:pPr>
        <w:pStyle w:val="BodyText"/>
        <w:rPr>
          <w:ins w:id="269" w:author="Pawel KAMINSKI" w:date="2024-06-04T16:01:00Z"/>
        </w:rPr>
      </w:pPr>
    </w:p>
    <w:p w14:paraId="6320E1AB" w14:textId="77777777" w:rsidR="00B73A92" w:rsidRPr="00770673" w:rsidRDefault="00B73A92" w:rsidP="00B73A9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ns w:id="270" w:author="Pawel KAMINSKI" w:date="2024-06-04T16:01:00Z"/>
          <w:rFonts w:ascii="Consolas" w:eastAsia="Times New Roman" w:hAnsi="Consolas" w:cs="Courier New"/>
          <w:color w:val="1F2328"/>
          <w:sz w:val="20"/>
          <w:szCs w:val="20"/>
        </w:rPr>
      </w:pPr>
      <w:ins w:id="271" w:author="Pawel KAMINSKI" w:date="2024-06-04T16:01:00Z">
        <w:r w:rsidRPr="5DC274B8">
          <w:rPr>
            <w:rFonts w:ascii="Consolas" w:eastAsia="Times New Roman" w:hAnsi="Consolas" w:cs="Courier New"/>
            <w:color w:val="1F2328"/>
            <w:sz w:val="20"/>
            <w:szCs w:val="20"/>
          </w:rPr>
          <w:t>:::{tip}</w:t>
        </w:r>
        <w:r>
          <w:br/>
          <w:t>By inserting captions to your figures, tables and equations you will not have to be concerned with incrementing the numbering manually. MS Word will auto-increment captions for you.</w:t>
        </w:r>
        <w:r>
          <w:br/>
        </w:r>
        <w:r w:rsidRPr="5DC274B8">
          <w:rPr>
            <w:rFonts w:ascii="Consolas" w:eastAsia="Times New Roman" w:hAnsi="Consolas" w:cs="Courier New"/>
            <w:color w:val="1F2328"/>
            <w:sz w:val="20"/>
            <w:szCs w:val="20"/>
          </w:rPr>
          <w:t>:::</w:t>
        </w:r>
      </w:ins>
    </w:p>
    <w:p w14:paraId="7F7E47D1" w14:textId="77777777" w:rsidR="00B73A92" w:rsidRDefault="00B73A92" w:rsidP="00B73A92">
      <w:pPr>
        <w:pStyle w:val="BodyText"/>
        <w:rPr>
          <w:ins w:id="272" w:author="Pawel KAMINSKI" w:date="2024-06-04T16:01:00Z"/>
        </w:rPr>
      </w:pPr>
    </w:p>
    <w:p w14:paraId="2A960FF1" w14:textId="77777777" w:rsidR="00B73A92" w:rsidRDefault="00B73A92" w:rsidP="00B73A92">
      <w:pPr>
        <w:pStyle w:val="Heading4"/>
        <w:rPr>
          <w:ins w:id="273" w:author="Pawel KAMINSKI" w:date="2024-06-04T16:01:00Z"/>
        </w:rPr>
      </w:pPr>
      <w:ins w:id="274" w:author="Pawel KAMINSKI" w:date="2024-06-04T16:01:00Z">
        <w:r>
          <w:t>Generate Table Of Figures</w:t>
        </w:r>
      </w:ins>
    </w:p>
    <w:p w14:paraId="59EE637F" w14:textId="77777777" w:rsidR="00B73A92" w:rsidRDefault="00B73A92" w:rsidP="00B73A92">
      <w:pPr>
        <w:pStyle w:val="BodyText"/>
        <w:jc w:val="both"/>
        <w:rPr>
          <w:ins w:id="275" w:author="Pawel KAMINSKI" w:date="2024-06-04T16:01:00Z"/>
        </w:rPr>
      </w:pPr>
      <w:ins w:id="276" w:author="Pawel KAMINSKI" w:date="2024-06-04T16:01:00Z">
        <w:r>
          <w:t>Another benefit from using cross-references is that you can automatically generate the table of figures or other objects. To do that, navigate to the “References” tab in the top of the MS Word bar and click the “Insert Table of Figures” button.</w:t>
        </w:r>
      </w:ins>
    </w:p>
    <w:p w14:paraId="296BDBE6" w14:textId="77777777" w:rsidR="00B73A92" w:rsidRDefault="00B73A92" w:rsidP="00B73A92">
      <w:pPr>
        <w:pStyle w:val="BodyText"/>
        <w:jc w:val="center"/>
        <w:rPr>
          <w:ins w:id="277" w:author="Pawel KAMINSKI" w:date="2024-06-04T16:01:00Z"/>
        </w:rPr>
      </w:pPr>
      <w:ins w:id="278" w:author="Pawel KAMINSKI" w:date="2024-06-04T16:01:00Z">
        <w:r w:rsidRPr="006F5C53">
          <w:rPr>
            <w:noProof/>
          </w:rPr>
          <w:drawing>
            <wp:inline distT="0" distB="0" distL="0" distR="0" wp14:anchorId="1CC28B7C" wp14:editId="6E6DE45E">
              <wp:extent cx="1381318" cy="30484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81318" cy="304843"/>
                      </a:xfrm>
                      <a:prstGeom prst="rect">
                        <a:avLst/>
                      </a:prstGeom>
                    </pic:spPr>
                  </pic:pic>
                </a:graphicData>
              </a:graphic>
            </wp:inline>
          </w:drawing>
        </w:r>
      </w:ins>
    </w:p>
    <w:p w14:paraId="29DFDB73" w14:textId="77777777" w:rsidR="00B73A92" w:rsidRDefault="00B73A92" w:rsidP="00B73A92">
      <w:pPr>
        <w:pStyle w:val="BodyText"/>
        <w:jc w:val="both"/>
        <w:rPr>
          <w:ins w:id="279" w:author="Pawel KAMINSKI" w:date="2024-06-04T16:01:00Z"/>
        </w:rPr>
      </w:pPr>
      <w:ins w:id="280" w:author="Pawel KAMINSKI" w:date="2024-06-04T16:01:00Z">
        <w:r>
          <w:t>A window should appear where you can select options for your table of figures. We recommend, however, to always disable showing page numbers. You should also always use hyperlinks instead of page numbers.</w:t>
        </w:r>
      </w:ins>
    </w:p>
    <w:p w14:paraId="0BF29CE7" w14:textId="77777777" w:rsidR="00B73A92" w:rsidRDefault="00B73A92" w:rsidP="00B73A92">
      <w:pPr>
        <w:pStyle w:val="BodyText"/>
        <w:jc w:val="center"/>
        <w:rPr>
          <w:ins w:id="281" w:author="Pawel KAMINSKI" w:date="2024-06-04T16:01:00Z"/>
        </w:rPr>
      </w:pPr>
      <w:ins w:id="282" w:author="Pawel KAMINSKI" w:date="2024-06-04T16:01:00Z">
        <w:r w:rsidRPr="00F338EE">
          <w:rPr>
            <w:noProof/>
          </w:rPr>
          <w:drawing>
            <wp:inline distT="0" distB="0" distL="0" distR="0" wp14:anchorId="08DEDF91" wp14:editId="69336310">
              <wp:extent cx="3420566" cy="3043124"/>
              <wp:effectExtent l="0" t="0" r="889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3674" cy="3054785"/>
                      </a:xfrm>
                      <a:prstGeom prst="rect">
                        <a:avLst/>
                      </a:prstGeom>
                    </pic:spPr>
                  </pic:pic>
                </a:graphicData>
              </a:graphic>
            </wp:inline>
          </w:drawing>
        </w:r>
      </w:ins>
    </w:p>
    <w:p w14:paraId="757A0063" w14:textId="77777777" w:rsidR="00B73A92" w:rsidRDefault="00B73A92" w:rsidP="00B73A92">
      <w:pPr>
        <w:pStyle w:val="BodyText"/>
        <w:jc w:val="both"/>
        <w:rPr>
          <w:ins w:id="283" w:author="Pawel KAMINSKI" w:date="2024-06-04T16:01:00Z"/>
        </w:rPr>
      </w:pPr>
      <w:ins w:id="284" w:author="Pawel KAMINSKI" w:date="2024-06-04T16:01:00Z">
        <w:r>
          <w:t>Please see below the exemplary table of figures used in these guidelines. It is worth noting that only figures that have captions can be referenced, which means that only those figures can be referenced by a table of figures.</w:t>
        </w:r>
      </w:ins>
    </w:p>
    <w:p w14:paraId="646DD830" w14:textId="77777777" w:rsidR="00B73A92" w:rsidRDefault="00B73A92" w:rsidP="00B73A92">
      <w:pPr>
        <w:pStyle w:val="Heading5"/>
        <w:rPr>
          <w:ins w:id="285" w:author="Pawel KAMINSKI" w:date="2024-06-04T16:01:00Z"/>
        </w:rPr>
      </w:pPr>
      <w:ins w:id="286" w:author="Pawel KAMINSKI" w:date="2024-06-04T16:01:00Z">
        <w:r>
          <w:t>Exemplary Table Of Figures Used In The Author Guidelines</w:t>
        </w:r>
      </w:ins>
    </w:p>
    <w:p w14:paraId="2CCE2CEA" w14:textId="15D38E64" w:rsidR="00A94C10" w:rsidRDefault="00B73A92">
      <w:pPr>
        <w:pStyle w:val="TableofFigures"/>
        <w:tabs>
          <w:tab w:val="right" w:leader="dot" w:pos="9350"/>
        </w:tabs>
        <w:rPr>
          <w:ins w:id="287" w:author="Pawel KAMINSKI" w:date="2024-06-06T10:38:00Z"/>
          <w:rFonts w:eastAsiaTheme="minorEastAsia"/>
          <w:noProof/>
          <w:kern w:val="2"/>
          <w:sz w:val="22"/>
          <w:szCs w:val="22"/>
          <w14:ligatures w14:val="standardContextual"/>
        </w:rPr>
      </w:pPr>
      <w:ins w:id="288" w:author="Pawel KAMINSKI" w:date="2024-06-04T16:01:00Z">
        <w:r w:rsidRPr="006A4091">
          <w:rPr>
            <w:i/>
            <w:iCs/>
          </w:rPr>
          <w:fldChar w:fldCharType="begin"/>
        </w:r>
        <w:r w:rsidRPr="006A4091">
          <w:rPr>
            <w:i/>
            <w:iCs/>
          </w:rPr>
          <w:instrText xml:space="preserve"> TOC \n \h \z \c "Figure" </w:instrText>
        </w:r>
        <w:r w:rsidRPr="006A4091">
          <w:rPr>
            <w:i/>
            <w:iCs/>
          </w:rPr>
          <w:fldChar w:fldCharType="separate"/>
        </w:r>
      </w:ins>
      <w:ins w:id="289" w:author="Pawel KAMINSKI" w:date="2024-06-06T10:38:00Z">
        <w:r w:rsidR="00A94C10" w:rsidRPr="00FC051B">
          <w:rPr>
            <w:rStyle w:val="Hyperlink"/>
            <w:noProof/>
          </w:rPr>
          <w:fldChar w:fldCharType="begin"/>
        </w:r>
        <w:r w:rsidR="00A94C10" w:rsidRPr="00FC051B">
          <w:rPr>
            <w:rStyle w:val="Hyperlink"/>
            <w:noProof/>
          </w:rPr>
          <w:instrText xml:space="preserve"> </w:instrText>
        </w:r>
        <w:r w:rsidR="00A94C10">
          <w:rPr>
            <w:noProof/>
          </w:rPr>
          <w:instrText>HYPERLINK \l "_Toc168562706"</w:instrText>
        </w:r>
        <w:r w:rsidR="00A94C10" w:rsidRPr="00FC051B">
          <w:rPr>
            <w:rStyle w:val="Hyperlink"/>
            <w:noProof/>
          </w:rPr>
          <w:instrText xml:space="preserve"> </w:instrText>
        </w:r>
        <w:r w:rsidR="00A94C10" w:rsidRPr="00FC051B">
          <w:rPr>
            <w:rStyle w:val="Hyperlink"/>
            <w:noProof/>
          </w:rPr>
        </w:r>
        <w:r w:rsidR="00A94C10" w:rsidRPr="00FC051B">
          <w:rPr>
            <w:rStyle w:val="Hyperlink"/>
            <w:noProof/>
          </w:rPr>
          <w:fldChar w:fldCharType="separate"/>
        </w:r>
        <w:r w:rsidR="00A94C10" w:rsidRPr="00FC051B">
          <w:rPr>
            <w:rStyle w:val="Hyperlink"/>
            <w:noProof/>
          </w:rPr>
          <w:t>Figure 1: How to select a MS Word style.</w:t>
        </w:r>
        <w:r w:rsidR="00A94C10" w:rsidRPr="00FC051B">
          <w:rPr>
            <w:rStyle w:val="Hyperlink"/>
            <w:noProof/>
          </w:rPr>
          <w:fldChar w:fldCharType="end"/>
        </w:r>
      </w:ins>
    </w:p>
    <w:p w14:paraId="7C9DDB74" w14:textId="54E86439" w:rsidR="00A94C10" w:rsidRDefault="00A94C10">
      <w:pPr>
        <w:pStyle w:val="TableofFigures"/>
        <w:tabs>
          <w:tab w:val="right" w:leader="dot" w:pos="9350"/>
        </w:tabs>
        <w:rPr>
          <w:ins w:id="290" w:author="Pawel KAMINSKI" w:date="2024-06-06T10:38:00Z"/>
          <w:rFonts w:eastAsiaTheme="minorEastAsia"/>
          <w:noProof/>
          <w:kern w:val="2"/>
          <w:sz w:val="22"/>
          <w:szCs w:val="22"/>
          <w14:ligatures w14:val="standardContextual"/>
        </w:rPr>
      </w:pPr>
      <w:ins w:id="291" w:author="Pawel KAMINSKI" w:date="2024-06-06T10:38:00Z">
        <w:r w:rsidRPr="00FC051B">
          <w:rPr>
            <w:rStyle w:val="Hyperlink"/>
            <w:noProof/>
          </w:rPr>
          <w:fldChar w:fldCharType="begin"/>
        </w:r>
        <w:r w:rsidRPr="00FC051B">
          <w:rPr>
            <w:rStyle w:val="Hyperlink"/>
            <w:noProof/>
          </w:rPr>
          <w:instrText xml:space="preserve"> </w:instrText>
        </w:r>
        <w:r>
          <w:rPr>
            <w:noProof/>
          </w:rPr>
          <w:instrText>HYPERLINK \l "_Toc168562707"</w:instrText>
        </w:r>
        <w:r w:rsidRPr="00FC051B">
          <w:rPr>
            <w:rStyle w:val="Hyperlink"/>
            <w:noProof/>
          </w:rPr>
          <w:instrText xml:space="preserve"> </w:instrText>
        </w:r>
        <w:r w:rsidRPr="00FC051B">
          <w:rPr>
            <w:rStyle w:val="Hyperlink"/>
            <w:noProof/>
          </w:rPr>
        </w:r>
        <w:r w:rsidRPr="00FC051B">
          <w:rPr>
            <w:rStyle w:val="Hyperlink"/>
            <w:noProof/>
          </w:rPr>
          <w:fldChar w:fldCharType="separate"/>
        </w:r>
        <w:r w:rsidRPr="00FC051B">
          <w:rPr>
            <w:rStyle w:val="Hyperlink"/>
            <w:noProof/>
          </w:rPr>
          <w:t>Figure 2: How to insert a caption.</w:t>
        </w:r>
        <w:r w:rsidRPr="00FC051B">
          <w:rPr>
            <w:rStyle w:val="Hyperlink"/>
            <w:noProof/>
          </w:rPr>
          <w:fldChar w:fldCharType="end"/>
        </w:r>
      </w:ins>
    </w:p>
    <w:p w14:paraId="4EF8F829" w14:textId="7873D43C" w:rsidR="00A94C10" w:rsidRDefault="00A94C10">
      <w:pPr>
        <w:pStyle w:val="TableofFigures"/>
        <w:tabs>
          <w:tab w:val="right" w:leader="dot" w:pos="9350"/>
        </w:tabs>
        <w:rPr>
          <w:ins w:id="292" w:author="Pawel KAMINSKI" w:date="2024-06-06T10:38:00Z"/>
          <w:rFonts w:eastAsiaTheme="minorEastAsia"/>
          <w:noProof/>
          <w:kern w:val="2"/>
          <w:sz w:val="22"/>
          <w:szCs w:val="22"/>
          <w14:ligatures w14:val="standardContextual"/>
        </w:rPr>
      </w:pPr>
      <w:ins w:id="293" w:author="Pawel KAMINSKI" w:date="2024-06-06T10:38:00Z">
        <w:r w:rsidRPr="00FC051B">
          <w:rPr>
            <w:rStyle w:val="Hyperlink"/>
            <w:noProof/>
          </w:rPr>
          <w:fldChar w:fldCharType="begin"/>
        </w:r>
        <w:r w:rsidRPr="00FC051B">
          <w:rPr>
            <w:rStyle w:val="Hyperlink"/>
            <w:noProof/>
          </w:rPr>
          <w:instrText xml:space="preserve"> </w:instrText>
        </w:r>
        <w:r>
          <w:rPr>
            <w:noProof/>
          </w:rPr>
          <w:instrText>HYPERLINK \l "_Toc168562708"</w:instrText>
        </w:r>
        <w:r w:rsidRPr="00FC051B">
          <w:rPr>
            <w:rStyle w:val="Hyperlink"/>
            <w:noProof/>
          </w:rPr>
          <w:instrText xml:space="preserve"> </w:instrText>
        </w:r>
        <w:r w:rsidRPr="00FC051B">
          <w:rPr>
            <w:rStyle w:val="Hyperlink"/>
            <w:noProof/>
          </w:rPr>
        </w:r>
        <w:r w:rsidRPr="00FC051B">
          <w:rPr>
            <w:rStyle w:val="Hyperlink"/>
            <w:noProof/>
          </w:rPr>
          <w:fldChar w:fldCharType="separate"/>
        </w:r>
        <w:r w:rsidRPr="00FC051B">
          <w:rPr>
            <w:rStyle w:val="Hyperlink"/>
            <w:noProof/>
          </w:rPr>
          <w:t>Figure 3: A sample caption.</w:t>
        </w:r>
        <w:r w:rsidRPr="00FC051B">
          <w:rPr>
            <w:rStyle w:val="Hyperlink"/>
            <w:noProof/>
          </w:rPr>
          <w:fldChar w:fldCharType="end"/>
        </w:r>
      </w:ins>
    </w:p>
    <w:p w14:paraId="40552306" w14:textId="750EAFF5" w:rsidR="00A94C10" w:rsidRDefault="00A94C10">
      <w:pPr>
        <w:pStyle w:val="TableofFigures"/>
        <w:tabs>
          <w:tab w:val="right" w:leader="dot" w:pos="9350"/>
        </w:tabs>
        <w:rPr>
          <w:ins w:id="294" w:author="Pawel KAMINSKI" w:date="2024-06-06T10:38:00Z"/>
          <w:rFonts w:eastAsiaTheme="minorEastAsia"/>
          <w:noProof/>
          <w:kern w:val="2"/>
          <w:sz w:val="22"/>
          <w:szCs w:val="22"/>
          <w14:ligatures w14:val="standardContextual"/>
        </w:rPr>
      </w:pPr>
      <w:ins w:id="295" w:author="Pawel KAMINSKI" w:date="2024-06-06T10:38:00Z">
        <w:r w:rsidRPr="00FC051B">
          <w:rPr>
            <w:rStyle w:val="Hyperlink"/>
            <w:noProof/>
          </w:rPr>
          <w:lastRenderedPageBreak/>
          <w:fldChar w:fldCharType="begin"/>
        </w:r>
        <w:r w:rsidRPr="00FC051B">
          <w:rPr>
            <w:rStyle w:val="Hyperlink"/>
            <w:noProof/>
          </w:rPr>
          <w:instrText xml:space="preserve"> </w:instrText>
        </w:r>
        <w:r>
          <w:rPr>
            <w:noProof/>
          </w:rPr>
          <w:instrText>HYPERLINK \l "_Toc168562709"</w:instrText>
        </w:r>
        <w:r w:rsidRPr="00FC051B">
          <w:rPr>
            <w:rStyle w:val="Hyperlink"/>
            <w:noProof/>
          </w:rPr>
          <w:instrText xml:space="preserve"> </w:instrText>
        </w:r>
        <w:r w:rsidRPr="00FC051B">
          <w:rPr>
            <w:rStyle w:val="Hyperlink"/>
            <w:noProof/>
          </w:rPr>
        </w:r>
        <w:r w:rsidRPr="00FC051B">
          <w:rPr>
            <w:rStyle w:val="Hyperlink"/>
            <w:noProof/>
          </w:rPr>
          <w:fldChar w:fldCharType="separate"/>
        </w:r>
        <w:r w:rsidRPr="00FC051B">
          <w:rPr>
            <w:rStyle w:val="Hyperlink"/>
            <w:noProof/>
          </w:rPr>
          <w:t>Figure 4: How to insert a cross-reference.</w:t>
        </w:r>
        <w:r w:rsidRPr="00FC051B">
          <w:rPr>
            <w:rStyle w:val="Hyperlink"/>
            <w:noProof/>
          </w:rPr>
          <w:fldChar w:fldCharType="end"/>
        </w:r>
      </w:ins>
    </w:p>
    <w:p w14:paraId="1D2D66C3" w14:textId="29B5F6DE" w:rsidR="00A94C10" w:rsidRDefault="00A94C10">
      <w:pPr>
        <w:pStyle w:val="TableofFigures"/>
        <w:tabs>
          <w:tab w:val="right" w:leader="dot" w:pos="9350"/>
        </w:tabs>
        <w:rPr>
          <w:ins w:id="296" w:author="Pawel KAMINSKI" w:date="2024-06-06T10:38:00Z"/>
          <w:rFonts w:eastAsiaTheme="minorEastAsia"/>
          <w:noProof/>
          <w:kern w:val="2"/>
          <w:sz w:val="22"/>
          <w:szCs w:val="22"/>
          <w14:ligatures w14:val="standardContextual"/>
        </w:rPr>
      </w:pPr>
      <w:ins w:id="297" w:author="Pawel KAMINSKI" w:date="2024-06-06T10:38:00Z">
        <w:r w:rsidRPr="00FC051B">
          <w:rPr>
            <w:rStyle w:val="Hyperlink"/>
            <w:noProof/>
          </w:rPr>
          <w:fldChar w:fldCharType="begin"/>
        </w:r>
        <w:r w:rsidRPr="00FC051B">
          <w:rPr>
            <w:rStyle w:val="Hyperlink"/>
            <w:noProof/>
          </w:rPr>
          <w:instrText xml:space="preserve"> </w:instrText>
        </w:r>
        <w:r>
          <w:rPr>
            <w:noProof/>
          </w:rPr>
          <w:instrText>HYPERLINK \l "_Toc168562710"</w:instrText>
        </w:r>
        <w:r w:rsidRPr="00FC051B">
          <w:rPr>
            <w:rStyle w:val="Hyperlink"/>
            <w:noProof/>
          </w:rPr>
          <w:instrText xml:space="preserve"> </w:instrText>
        </w:r>
        <w:r w:rsidRPr="00FC051B">
          <w:rPr>
            <w:rStyle w:val="Hyperlink"/>
            <w:noProof/>
          </w:rPr>
        </w:r>
        <w:r w:rsidRPr="00FC051B">
          <w:rPr>
            <w:rStyle w:val="Hyperlink"/>
            <w:noProof/>
          </w:rPr>
          <w:fldChar w:fldCharType="separate"/>
        </w:r>
        <w:r w:rsidRPr="00FC051B">
          <w:rPr>
            <w:rStyle w:val="Hyperlink"/>
            <w:noProof/>
          </w:rPr>
          <w:t>Figure 5: A valid Zotero citation should be an active field. After right-clicking it you should see options like 'Toggle Field Codes' (this option will allow you to see the internal data of your citation).</w:t>
        </w:r>
        <w:r w:rsidRPr="00FC051B">
          <w:rPr>
            <w:rStyle w:val="Hyperlink"/>
            <w:noProof/>
          </w:rPr>
          <w:fldChar w:fldCharType="end"/>
        </w:r>
      </w:ins>
    </w:p>
    <w:p w14:paraId="555DA109" w14:textId="71CC088D" w:rsidR="00B73A92" w:rsidRPr="00C801E0" w:rsidRDefault="00B73A92" w:rsidP="00B73A92">
      <w:pPr>
        <w:pStyle w:val="BodyText"/>
        <w:jc w:val="both"/>
        <w:rPr>
          <w:ins w:id="298" w:author="Pawel KAMINSKI" w:date="2024-06-04T16:01:00Z"/>
        </w:rPr>
      </w:pPr>
      <w:ins w:id="299" w:author="Pawel KAMINSKI" w:date="2024-06-04T16:01:00Z">
        <w:r w:rsidRPr="006A4091">
          <w:rPr>
            <w:i/>
            <w:iCs/>
          </w:rPr>
          <w:fldChar w:fldCharType="end"/>
        </w:r>
      </w:ins>
    </w:p>
    <w:p w14:paraId="03F7BDC0" w14:textId="77777777" w:rsidR="00B73A92" w:rsidRPr="00770673" w:rsidRDefault="00B73A92" w:rsidP="00B73A9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ns w:id="300" w:author="Pawel KAMINSKI" w:date="2024-06-04T16:01:00Z"/>
          <w:rFonts w:ascii="Consolas" w:eastAsia="Times New Roman" w:hAnsi="Consolas" w:cs="Courier New"/>
          <w:color w:val="1F2328"/>
          <w:sz w:val="20"/>
          <w:szCs w:val="20"/>
        </w:rPr>
      </w:pPr>
      <w:ins w:id="301" w:author="Pawel KAMINSKI" w:date="2024-06-04T16:01:00Z">
        <w:r w:rsidRPr="00770673">
          <w:rPr>
            <w:rFonts w:ascii="Consolas" w:eastAsia="Times New Roman" w:hAnsi="Consolas" w:cs="Courier New"/>
            <w:color w:val="1F2328"/>
            <w:sz w:val="20"/>
            <w:szCs w:val="20"/>
          </w:rPr>
          <w:t>:::{</w:t>
        </w:r>
        <w:r>
          <w:rPr>
            <w:rFonts w:ascii="Consolas" w:eastAsia="Times New Roman" w:hAnsi="Consolas" w:cs="Courier New"/>
            <w:color w:val="1F2328"/>
            <w:sz w:val="20"/>
            <w:szCs w:val="20"/>
          </w:rPr>
          <w:t>important</w:t>
        </w:r>
        <w:r w:rsidRPr="00770673">
          <w:rPr>
            <w:rFonts w:ascii="Consolas" w:eastAsia="Times New Roman" w:hAnsi="Consolas" w:cs="Courier New"/>
            <w:color w:val="1F2328"/>
            <w:sz w:val="20"/>
            <w:szCs w:val="20"/>
          </w:rPr>
          <w:t>}</w:t>
        </w:r>
        <w:r w:rsidRPr="00770673">
          <w:rPr>
            <w:rFonts w:ascii="Consolas" w:eastAsia="Times New Roman" w:hAnsi="Consolas" w:cs="Courier New"/>
            <w:color w:val="1F2328"/>
            <w:sz w:val="20"/>
            <w:szCs w:val="20"/>
          </w:rPr>
          <w:br/>
        </w:r>
        <w:r>
          <w:t>Remember to update the table of figures after finishing writing and adding new items. The software will not update your table of figures for you.</w:t>
        </w:r>
        <w:r>
          <w:br/>
          <w:t xml:space="preserve">To update, you can </w:t>
        </w:r>
        <w:r w:rsidRPr="00472D23">
          <w:rPr>
            <w:b/>
            <w:bCs/>
          </w:rPr>
          <w:t>right-click on the table and select “Update field”</w:t>
        </w:r>
        <w:r>
          <w:t>.</w:t>
        </w:r>
        <w:r>
          <w:br/>
        </w:r>
        <w:r w:rsidRPr="00770673">
          <w:rPr>
            <w:rFonts w:ascii="Consolas" w:eastAsia="Times New Roman" w:hAnsi="Consolas" w:cs="Courier New"/>
            <w:color w:val="1F2328"/>
            <w:sz w:val="20"/>
            <w:szCs w:val="20"/>
          </w:rPr>
          <w:t>:::</w:t>
        </w:r>
      </w:ins>
    </w:p>
    <w:p w14:paraId="52371C4E" w14:textId="77777777" w:rsidR="00B73A92" w:rsidRPr="00810A28" w:rsidRDefault="00B73A92" w:rsidP="00B73A92">
      <w:pPr>
        <w:pStyle w:val="BodyText"/>
        <w:jc w:val="both"/>
        <w:rPr>
          <w:ins w:id="302" w:author="Pawel KAMINSKI" w:date="2024-06-04T16:01:00Z"/>
        </w:rPr>
      </w:pPr>
    </w:p>
    <w:p w14:paraId="1FF034AB" w14:textId="79738BFA" w:rsidR="003F0A70" w:rsidRDefault="003F0A70" w:rsidP="003F0A70">
      <w:r>
        <w:br w:type="page"/>
      </w:r>
    </w:p>
    <w:p w14:paraId="404E45FC" w14:textId="3D2DC520" w:rsidR="002C397A" w:rsidRDefault="00EE1DD5">
      <w:pPr>
        <w:pStyle w:val="Heading2"/>
      </w:pPr>
      <w:r>
        <w:lastRenderedPageBreak/>
        <w:t>Headers</w:t>
      </w:r>
      <w:bookmarkEnd w:id="8"/>
    </w:p>
    <w:p w14:paraId="20F62F34" w14:textId="45D9D836" w:rsidR="006A3EF6" w:rsidRDefault="006A3EF6" w:rsidP="00926964">
      <w:pPr>
        <w:pStyle w:val="FirstParagraph"/>
        <w:jc w:val="both"/>
      </w:pPr>
      <w:bookmarkStart w:id="303" w:name="Xbc1492f107cb272525779c8d74d821bf987fece"/>
      <w:r>
        <w:t xml:space="preserve">Your manuscript should be subdivided into sections (and, if necessary, subsections). These sections should be labeled with headings. </w:t>
      </w:r>
      <w:del w:id="304" w:author="Pawel KAMINSKI" w:date="2024-06-04T14:15:00Z">
        <w:r w:rsidDel="00C5728E">
          <w:delText>All headings, including chapter and</w:delText>
        </w:r>
        <w:commentRangeStart w:id="305"/>
        <w:commentRangeStart w:id="306"/>
        <w:r w:rsidDel="00C5728E">
          <w:delText xml:space="preserve"> contribution headings</w:delText>
        </w:r>
        <w:commentRangeEnd w:id="305"/>
        <w:r w:rsidDel="00C5728E">
          <w:rPr>
            <w:rStyle w:val="CommentReference"/>
          </w:rPr>
          <w:commentReference w:id="305"/>
        </w:r>
        <w:commentRangeEnd w:id="306"/>
        <w:r w:rsidR="001E66DB" w:rsidDel="00C5728E">
          <w:rPr>
            <w:rStyle w:val="CommentReference"/>
          </w:rPr>
          <w:commentReference w:id="306"/>
        </w:r>
        <w:r w:rsidDel="00C5728E">
          <w:delText xml:space="preserve">, </w:delText>
        </w:r>
        <w:commentRangeStart w:id="307"/>
        <w:commentRangeStart w:id="308"/>
        <w:r w:rsidDel="00C5728E">
          <w:delText>should be left-justified</w:delText>
        </w:r>
        <w:commentRangeEnd w:id="307"/>
        <w:r w:rsidDel="00C5728E">
          <w:rPr>
            <w:rStyle w:val="CommentReference"/>
          </w:rPr>
          <w:commentReference w:id="307"/>
        </w:r>
      </w:del>
      <w:commentRangeEnd w:id="308"/>
      <w:r w:rsidR="00350446">
        <w:rPr>
          <w:rStyle w:val="CommentReference"/>
        </w:rPr>
        <w:commentReference w:id="308"/>
      </w:r>
      <w:del w:id="309" w:author="Pawel KAMINSKI" w:date="2024-06-04T14:15:00Z">
        <w:r w:rsidDel="00C5728E">
          <w:delText xml:space="preserve">. </w:delText>
        </w:r>
      </w:del>
      <w:r>
        <w:t>Please do not use capitals.</w:t>
      </w:r>
    </w:p>
    <w:p w14:paraId="4EDAC45D" w14:textId="6B51281E" w:rsidR="008C71B8" w:rsidRDefault="006A3EF6">
      <w:pPr>
        <w:pStyle w:val="BodyText"/>
        <w:jc w:val="both"/>
        <w:rPr>
          <w:ins w:id="310" w:author="Pawel KAMINSKI" w:date="2024-06-04T14:25:00Z"/>
        </w:rPr>
        <w:pPrChange w:id="311" w:author="Pawel KAMINSKI" w:date="2024-06-04T14:32:00Z">
          <w:pPr>
            <w:pStyle w:val="FirstParagraph"/>
            <w:jc w:val="both"/>
          </w:pPr>
        </w:pPrChange>
      </w:pPr>
      <w:r>
        <w:t xml:space="preserve">Headings and contribution titles should be succinct (approximately 80-100 characters) and </w:t>
      </w:r>
      <w:r w:rsidR="1489E55C">
        <w:t>expressive and</w:t>
      </w:r>
      <w:r>
        <w:t xml:space="preserve"> should not </w:t>
      </w:r>
      <w:r w:rsidR="327728CB">
        <w:t>be concluded</w:t>
      </w:r>
      <w:r>
        <w:t xml:space="preserve"> with a period. Please avoid an excessive number of sections/subsections if possible. If the manuscript is in English, please write headings in  </w:t>
      </w:r>
      <w:r w:rsidRPr="008C71B8">
        <w:t>"</w:t>
      </w:r>
      <w:r w:rsidRPr="7E0CE381">
        <w:rPr>
          <w:rPrChange w:id="312" w:author="Deutsch, Verena" w:date="2024-04-15T17:56:00Z">
            <w:rPr>
              <w:i/>
              <w:iCs/>
            </w:rPr>
          </w:rPrChange>
        </w:rPr>
        <w:t xml:space="preserve">sentence </w:t>
      </w:r>
      <w:commentRangeStart w:id="313"/>
      <w:commentRangeStart w:id="314"/>
      <w:r w:rsidRPr="7E0CE381">
        <w:rPr>
          <w:rPrChange w:id="315" w:author="Deutsch, Verena" w:date="2024-04-15T17:56:00Z">
            <w:rPr>
              <w:i/>
              <w:iCs/>
            </w:rPr>
          </w:rPrChange>
        </w:rPr>
        <w:t>style</w:t>
      </w:r>
      <w:commentRangeEnd w:id="313"/>
      <w:r w:rsidR="008C71B8">
        <w:rPr>
          <w:rStyle w:val="CommentReference"/>
        </w:rPr>
        <w:commentReference w:id="313"/>
      </w:r>
      <w:commentRangeEnd w:id="314"/>
      <w:r w:rsidR="00350446">
        <w:rPr>
          <w:rStyle w:val="CommentReference"/>
        </w:rPr>
        <w:commentReference w:id="314"/>
      </w:r>
      <w:r>
        <w:t>" (i.e. capitalization of the first word and all proper nouns) or "</w:t>
      </w:r>
      <w:r w:rsidRPr="7E0CE381">
        <w:rPr>
          <w:rPrChange w:id="316" w:author="Deutsch, Verena" w:date="2024-04-15T17:56:00Z">
            <w:rPr>
              <w:i/>
              <w:iCs/>
            </w:rPr>
          </w:rPrChange>
        </w:rPr>
        <w:t>headline style</w:t>
      </w:r>
      <w:r>
        <w:t xml:space="preserve">" (i.e. capitalization of all words, except articles and prepositions). The main title of the publication should be set in “headline style”. Make sure that headline capitalization is uniform throughout the entire </w:t>
      </w:r>
      <w:r w:rsidR="008C71B8">
        <w:t>manuscript.</w:t>
      </w:r>
      <w:ins w:id="317" w:author="Pawel KAMINSKI" w:date="2024-06-04T14:11:00Z">
        <w:r w:rsidR="005A12BF">
          <w:t xml:space="preserve"> </w:t>
        </w:r>
      </w:ins>
      <w:r w:rsidR="001A0DAF">
        <w:t>Use the following MS Word styles</w:t>
      </w:r>
      <w:r w:rsidR="00E3506A">
        <w:t xml:space="preserve"> for headings in your work (e.g. for chapter titles, section headings, subsection heading, etc.)</w:t>
      </w:r>
      <w:r w:rsidR="00A81E99">
        <w:t>:</w:t>
      </w:r>
      <w:del w:id="318" w:author="Deutsch, Verena" w:date="2024-04-15T18:05:00Z">
        <w:r w:rsidDel="008C71B8">
          <w:cr/>
        </w:r>
      </w:del>
    </w:p>
    <w:p w14:paraId="06C7312C" w14:textId="7AA2B16E" w:rsidR="00952A59" w:rsidRPr="00952A59" w:rsidDel="008C71B8" w:rsidRDefault="00952A59">
      <w:pPr>
        <w:pStyle w:val="BodyText"/>
        <w:pPrChange w:id="319" w:author="Pawel KAMINSKI" w:date="2024-06-04T14:32:00Z">
          <w:pPr>
            <w:pStyle w:val="FirstParagraph"/>
            <w:jc w:val="both"/>
          </w:pPr>
        </w:pPrChange>
      </w:pPr>
    </w:p>
    <w:p w14:paraId="701E3D19" w14:textId="4213E780" w:rsidR="002C397A" w:rsidRDefault="00E3506A">
      <w:pPr>
        <w:pStyle w:val="Heading1"/>
      </w:pPr>
      <w:r>
        <w:t xml:space="preserve">Heading </w:t>
      </w:r>
      <w:r w:rsidR="00CB122C">
        <w:t>1 Title</w:t>
      </w:r>
      <w:bookmarkStart w:id="320" w:name="_Ref157094184"/>
      <w:bookmarkEnd w:id="303"/>
      <w:commentRangeStart w:id="321"/>
      <w:commentRangeStart w:id="322"/>
      <w:del w:id="323" w:author="Pawel KAMINSKI" w:date="2024-06-04T14:25:00Z">
        <w:r w:rsidDel="00C12555">
          <w:rPr>
            <w:rStyle w:val="FootnoteReference"/>
          </w:rPr>
          <w:footnoteReference w:id="2"/>
        </w:r>
      </w:del>
      <w:bookmarkEnd w:id="320"/>
      <w:commentRangeEnd w:id="321"/>
      <w:r w:rsidR="008C71B8">
        <w:rPr>
          <w:rStyle w:val="CommentReference"/>
          <w:rFonts w:asciiTheme="minorHAnsi" w:eastAsiaTheme="minorHAnsi" w:hAnsiTheme="minorHAnsi" w:cstheme="minorBidi"/>
          <w:b w:val="0"/>
          <w:bCs w:val="0"/>
          <w:color w:val="auto"/>
        </w:rPr>
        <w:commentReference w:id="321"/>
      </w:r>
      <w:commentRangeEnd w:id="322"/>
      <w:r w:rsidR="008735D0">
        <w:rPr>
          <w:rStyle w:val="CommentReference"/>
          <w:rFonts w:asciiTheme="minorHAnsi" w:eastAsiaTheme="minorHAnsi" w:hAnsiTheme="minorHAnsi" w:cstheme="minorBidi"/>
          <w:b w:val="0"/>
          <w:bCs w:val="0"/>
          <w:color w:val="auto"/>
        </w:rPr>
        <w:commentReference w:id="322"/>
      </w:r>
    </w:p>
    <w:p w14:paraId="531ADB05" w14:textId="68E5CB42" w:rsidR="002C397A" w:rsidRDefault="00E3506A">
      <w:pPr>
        <w:pStyle w:val="Heading2"/>
      </w:pPr>
      <w:bookmarkStart w:id="326" w:name="chapter-1-second-header"/>
      <w:r>
        <w:t>Heading 2</w:t>
      </w:r>
      <w:bookmarkEnd w:id="326"/>
    </w:p>
    <w:p w14:paraId="4851413B" w14:textId="32D1F502" w:rsidR="002C397A" w:rsidRDefault="00E3506A">
      <w:pPr>
        <w:pStyle w:val="Heading3"/>
      </w:pPr>
      <w:r>
        <w:t>Heading 3</w:t>
      </w:r>
    </w:p>
    <w:p w14:paraId="70405C48" w14:textId="49420DFE" w:rsidR="002C397A" w:rsidRDefault="00E3506A">
      <w:pPr>
        <w:pStyle w:val="Heading4"/>
      </w:pPr>
      <w:r>
        <w:t>Heading 4</w:t>
      </w:r>
    </w:p>
    <w:p w14:paraId="70212CEA" w14:textId="6F8802A3" w:rsidR="002C397A" w:rsidRDefault="00E3506A">
      <w:pPr>
        <w:pStyle w:val="Heading5"/>
      </w:pPr>
      <w:r>
        <w:t>Heading 5</w:t>
      </w:r>
    </w:p>
    <w:p w14:paraId="43C50977" w14:textId="06321EE1" w:rsidR="002C397A" w:rsidRDefault="00067DFF">
      <w:pPr>
        <w:pStyle w:val="FirstParagraph"/>
      </w:pPr>
      <w:r>
        <w:t>Note that t</w:t>
      </w:r>
      <w:r w:rsidR="00E3506A">
        <w:t>here is no heading 6.</w:t>
      </w:r>
    </w:p>
    <w:p w14:paraId="13840459" w14:textId="7BB9252F" w:rsidR="00C12555" w:rsidRDefault="00C12555">
      <w:pPr>
        <w:pStyle w:val="BodyText"/>
        <w:jc w:val="both"/>
        <w:rPr>
          <w:ins w:id="327" w:author="Pawel KAMINSKI" w:date="2024-06-04T14:25:00Z"/>
        </w:rPr>
        <w:pPrChange w:id="328" w:author="Pawel KAMINSKI" w:date="2024-06-04T14:27:00Z">
          <w:pPr>
            <w:pStyle w:val="BodyText"/>
          </w:pPr>
        </w:pPrChange>
      </w:pPr>
      <w:ins w:id="329" w:author="Pawel KAMINSKI" w:date="2024-06-04T14:25:00Z">
        <w:r>
          <w:t xml:space="preserve">Every </w:t>
        </w:r>
      </w:ins>
      <w:ins w:id="330" w:author="Pawel KAMINSKI" w:date="2024-06-04T14:26:00Z">
        <w:r w:rsidR="00FA1323">
          <w:t>.docx file</w:t>
        </w:r>
      </w:ins>
      <w:ins w:id="331" w:author="Pawel KAMINSKI" w:date="2024-06-04T14:25:00Z">
        <w:r>
          <w:t xml:space="preserve"> should open with “Heading 1”</w:t>
        </w:r>
      </w:ins>
      <w:ins w:id="332" w:author="Pawel KAMINSKI" w:date="2024-06-04T14:26:00Z">
        <w:r w:rsidR="00FA1323">
          <w:t xml:space="preserve"> as the title of </w:t>
        </w:r>
      </w:ins>
      <w:ins w:id="333" w:author="Pawel KAMINSKI" w:date="2024-06-04T14:27:00Z">
        <w:r w:rsidR="007F2159">
          <w:t>this part of the book</w:t>
        </w:r>
      </w:ins>
      <w:ins w:id="334" w:author="Pawel KAMINSKI" w:date="2024-06-04T14:25:00Z">
        <w:r>
          <w:t>. There shouldn’t be more than one Heading 1 per file.</w:t>
        </w:r>
      </w:ins>
    </w:p>
    <w:p w14:paraId="4CFCCFD4" w14:textId="1CA22577" w:rsidR="008C71B8" w:rsidRDefault="008C71B8">
      <w:pPr>
        <w:pStyle w:val="BodyText"/>
        <w:jc w:val="both"/>
        <w:pPrChange w:id="335" w:author="Pawel KAMINSKI" w:date="2024-06-04T14:30:00Z">
          <w:pPr>
            <w:pStyle w:val="BodyText"/>
          </w:pPr>
        </w:pPrChange>
      </w:pPr>
      <w:r>
        <w:t xml:space="preserve">Please pay attention to always include at least two sections on the same hierarchy level of headings: </w:t>
      </w:r>
    </w:p>
    <w:p w14:paraId="5BB2A615" w14:textId="59BAF1A8" w:rsidR="008C71B8" w:rsidRDefault="008C71B8">
      <w:pPr>
        <w:pStyle w:val="Heading1"/>
        <w:pPrChange w:id="336" w:author="Deutsch, Verena" w:date="2024-04-15T18:02:00Z">
          <w:pPr>
            <w:pStyle w:val="BodyText"/>
          </w:pPr>
        </w:pPrChange>
      </w:pPr>
      <w:r>
        <w:t>Heading 1</w:t>
      </w:r>
    </w:p>
    <w:p w14:paraId="0B16DBC2" w14:textId="13B44C9F" w:rsidR="008C71B8" w:rsidRDefault="008C71B8">
      <w:pPr>
        <w:pStyle w:val="Heading2"/>
        <w:pPrChange w:id="337" w:author="Deutsch, Verena" w:date="2024-04-15T18:02:00Z">
          <w:pPr>
            <w:pStyle w:val="BodyText"/>
          </w:pPr>
        </w:pPrChange>
      </w:pPr>
      <w:r>
        <w:t>1st Heading 2</w:t>
      </w:r>
    </w:p>
    <w:p w14:paraId="245761C4" w14:textId="18245F8A" w:rsidR="008C71B8" w:rsidRDefault="008C71B8">
      <w:pPr>
        <w:pStyle w:val="Heading2"/>
        <w:pPrChange w:id="338" w:author="Deutsch, Verena" w:date="2024-04-15T18:02:00Z">
          <w:pPr>
            <w:pStyle w:val="BodyText"/>
          </w:pPr>
        </w:pPrChange>
      </w:pPr>
      <w:r>
        <w:t>2nd Heading 2</w:t>
      </w:r>
    </w:p>
    <w:p w14:paraId="4C34B914" w14:textId="68654C13" w:rsidR="008C71B8" w:rsidRDefault="008C71B8">
      <w:pPr>
        <w:pStyle w:val="Heading3"/>
        <w:pPrChange w:id="339" w:author="Deutsch, Verena" w:date="2024-04-15T18:03:00Z">
          <w:pPr>
            <w:pStyle w:val="BodyText"/>
          </w:pPr>
        </w:pPrChange>
      </w:pPr>
      <w:r>
        <w:t>1st Heading 3</w:t>
      </w:r>
    </w:p>
    <w:p w14:paraId="1705E179" w14:textId="237189FC" w:rsidR="008C71B8" w:rsidRDefault="008C71B8">
      <w:pPr>
        <w:pStyle w:val="Heading3"/>
        <w:pPrChange w:id="340" w:author="Deutsch, Verena" w:date="2024-04-15T18:03:00Z">
          <w:pPr>
            <w:pStyle w:val="BodyText"/>
          </w:pPr>
        </w:pPrChange>
      </w:pPr>
      <w:r>
        <w:t>2nd Heading 3</w:t>
      </w:r>
    </w:p>
    <w:p w14:paraId="14CE6E5C" w14:textId="5E03A149" w:rsidR="008C71B8" w:rsidRPr="008C71B8" w:rsidRDefault="008C71B8">
      <w:pPr>
        <w:pStyle w:val="Heading2"/>
        <w:pPrChange w:id="341" w:author="Deutsch, Verena" w:date="2024-04-15T18:03:00Z">
          <w:pPr>
            <w:pStyle w:val="FirstParagraph"/>
          </w:pPr>
        </w:pPrChange>
      </w:pPr>
      <w:r>
        <w:t>3rd Heading 2</w:t>
      </w:r>
    </w:p>
    <w:p w14:paraId="1B15CA8A" w14:textId="77777777" w:rsidR="00067DFF" w:rsidRDefault="00067DFF" w:rsidP="00067DFF">
      <w:pPr>
        <w:pStyle w:val="BodyText"/>
      </w:pPr>
    </w:p>
    <w:p w14:paraId="5E584B67" w14:textId="77777777" w:rsidR="008C71B8" w:rsidRPr="008C71B8" w:rsidRDefault="008C71B8">
      <w:pPr>
        <w:pStyle w:val="BodyText"/>
        <w:jc w:val="both"/>
        <w:pPrChange w:id="342" w:author="Pawel KAMINSKI" w:date="2024-06-04T14:33:00Z">
          <w:pPr>
            <w:pStyle w:val="TahomaStandard"/>
          </w:pPr>
        </w:pPrChange>
      </w:pPr>
      <w:r>
        <w:lastRenderedPageBreak/>
        <w:t>Please do not add footnotes to headlines; instead place them within or at the end of the following paragraph.</w:t>
      </w:r>
    </w:p>
    <w:p w14:paraId="26E5FF0E" w14:textId="77777777" w:rsidR="008C71B8" w:rsidRPr="00067DFF" w:rsidRDefault="008C71B8" w:rsidP="00067DFF">
      <w:pPr>
        <w:pStyle w:val="BodyText"/>
      </w:pPr>
    </w:p>
    <w:p w14:paraId="65D8FB9C" w14:textId="487A4FF9" w:rsidR="002C397A" w:rsidRDefault="00B45D17">
      <w:pPr>
        <w:pStyle w:val="Heading2"/>
      </w:pPr>
      <w:r>
        <w:t xml:space="preserve">Styling </w:t>
      </w:r>
      <w:r w:rsidR="00CB122C">
        <w:t>Body Of Text</w:t>
      </w:r>
    </w:p>
    <w:p w14:paraId="50396D68" w14:textId="77777777" w:rsidR="002C397A" w:rsidRDefault="00EE1DD5">
      <w:pPr>
        <w:pStyle w:val="Heading3"/>
      </w:pPr>
      <w:bookmarkStart w:id="343" w:name="paragraphs"/>
      <w:r>
        <w:t>Paragraphs</w:t>
      </w:r>
      <w:bookmarkEnd w:id="343"/>
    </w:p>
    <w:p w14:paraId="4D6BEB6B" w14:textId="3BDEE1D8" w:rsidR="00067DFF" w:rsidRDefault="006A3EF6" w:rsidP="00926964">
      <w:pPr>
        <w:pStyle w:val="FirstParagraph"/>
        <w:jc w:val="both"/>
      </w:pPr>
      <w:r>
        <w:t xml:space="preserve">A block of text not styled with one of the styles included in </w:t>
      </w:r>
      <w:ins w:id="344" w:author="Pawel KAMINSKI" w:date="2024-06-04T14:34:00Z">
        <w:r w:rsidR="0099177C">
          <w:fldChar w:fldCharType="begin"/>
        </w:r>
        <w:r w:rsidR="0099177C">
          <w:instrText xml:space="preserve"> REF _Ref168392886 \h </w:instrText>
        </w:r>
      </w:ins>
      <w:r w:rsidR="0099177C">
        <w:fldChar w:fldCharType="separate"/>
      </w:r>
      <w:ins w:id="345" w:author="Pawel KAMINSKI" w:date="2024-06-06T10:38:00Z">
        <w:r w:rsidR="00A94C10">
          <w:t xml:space="preserve">Table </w:t>
        </w:r>
        <w:r w:rsidR="00A94C10">
          <w:rPr>
            <w:noProof/>
          </w:rPr>
          <w:t>1</w:t>
        </w:r>
        <w:r w:rsidR="00A94C10">
          <w:t xml:space="preserve">: </w:t>
        </w:r>
      </w:ins>
      <w:ins w:id="346" w:author="Pawel KAMINSKI" w:date="2024-06-04T14:34:00Z">
        <w:r w:rsidR="0099177C">
          <w:fldChar w:fldCharType="end"/>
        </w:r>
      </w:ins>
      <w:del w:id="347" w:author="Pawel KAMINSKI" w:date="2024-06-04T14:34:00Z">
        <w:r w:rsidDel="0099177C">
          <w:delText>“</w:delText>
        </w:r>
        <w:r w:rsidDel="0099177C">
          <w:fldChar w:fldCharType="begin"/>
        </w:r>
        <w:r w:rsidDel="0099177C">
          <w:delInstrText xml:space="preserve"> REF _Ref157164331 \h </w:delInstrText>
        </w:r>
        <w:r w:rsidDel="0099177C">
          <w:fldChar w:fldCharType="separate"/>
        </w:r>
        <w:r w:rsidDel="0099177C">
          <w:delText xml:space="preserve">Table </w:delText>
        </w:r>
        <w:r w:rsidRPr="7E0CE381" w:rsidDel="0099177C">
          <w:rPr>
            <w:noProof/>
          </w:rPr>
          <w:delText>1</w:delText>
        </w:r>
        <w:r w:rsidDel="0099177C">
          <w:delText>. MS Word styles that affect the structure of the end result.</w:delText>
        </w:r>
        <w:r w:rsidDel="0099177C">
          <w:fldChar w:fldCharType="end"/>
        </w:r>
        <w:r w:rsidDel="0099177C">
          <w:delText>”</w:delText>
        </w:r>
      </w:del>
      <w:r>
        <w:t xml:space="preserve"> will be by default rendered as a paragraph. We recommend however using the </w:t>
      </w:r>
      <w:r w:rsidR="00067DFF">
        <w:t>“Body Text”</w:t>
      </w:r>
      <w:r>
        <w:t xml:space="preserve"> style to avoid unnecessary errors</w:t>
      </w:r>
      <w:r w:rsidR="00067DFF">
        <w:t>.</w:t>
      </w:r>
    </w:p>
    <w:p w14:paraId="3F3955C3" w14:textId="0A0BA319" w:rsidR="006A3EF6" w:rsidRDefault="006A3EF6" w:rsidP="006A3EF6">
      <w:pPr>
        <w:pStyle w:val="BodyText"/>
        <w:ind w:firstLine="720"/>
      </w:pPr>
      <w:r>
        <w:t>Please do not indent paragraphs.</w:t>
      </w:r>
    </w:p>
    <w:p w14:paraId="774B3296" w14:textId="77777777" w:rsidR="006A3EF6" w:rsidRPr="006A3EF6" w:rsidRDefault="006A3EF6" w:rsidP="006A3EF6">
      <w:pPr>
        <w:pStyle w:val="BodyText"/>
      </w:pPr>
    </w:p>
    <w:p w14:paraId="029BE577" w14:textId="5F40571E" w:rsidR="00B45D17" w:rsidRDefault="00B45D17" w:rsidP="00B45D17">
      <w:pPr>
        <w:pStyle w:val="Heading3"/>
      </w:pPr>
      <w:r>
        <w:t>Typography</w:t>
      </w:r>
    </w:p>
    <w:p w14:paraId="1D8F65D3" w14:textId="0B46B440" w:rsidR="00B45D17" w:rsidRDefault="00B45D17" w:rsidP="00B45D17">
      <w:pPr>
        <w:pStyle w:val="FirstParagraph"/>
      </w:pPr>
      <w:r>
        <w:t>Currently, we support the following font formatting:</w:t>
      </w:r>
    </w:p>
    <w:p w14:paraId="71F9EE6B" w14:textId="5DF350ED" w:rsidR="008C71B8" w:rsidRPr="008C71B8" w:rsidRDefault="00B45D17">
      <w:pPr>
        <w:pStyle w:val="BodyText"/>
        <w:jc w:val="both"/>
        <w:rPr>
          <w:rFonts w:ascii="Tahoma" w:eastAsia="Calibri" w:hAnsi="Tahoma" w:cs="Tahoma"/>
          <w:color w:val="000000"/>
          <w:sz w:val="21"/>
          <w:szCs w:val="21"/>
          <w:rPrChange w:id="348" w:author="Deutsch, Verena" w:date="2024-04-15T18:07:00Z">
            <w:rPr>
              <w:i/>
              <w:iCs/>
            </w:rPr>
          </w:rPrChange>
        </w:rPr>
        <w:pPrChange w:id="349" w:author="Pawel KAMINSKI" w:date="2024-06-04T14:37:00Z">
          <w:pPr>
            <w:pStyle w:val="BodyText"/>
          </w:pPr>
        </w:pPrChange>
      </w:pPr>
      <w:r w:rsidRPr="7E0CE381">
        <w:rPr>
          <w:i/>
          <w:iCs/>
        </w:rPr>
        <w:t>Italics</w:t>
      </w:r>
      <w:ins w:id="350" w:author="Deutsch, Verena" w:date="2024-04-15T18:06:00Z">
        <w:r w:rsidR="008C71B8" w:rsidRPr="001C6E3A">
          <w:rPr>
            <w:i/>
            <w:iCs/>
          </w:rPr>
          <w:t xml:space="preserve"> </w:t>
        </w:r>
        <w:r w:rsidR="008C71B8" w:rsidRPr="001C6E3A">
          <w:rPr>
            <w:rPrChange w:id="351" w:author="Pawel KAMINSKI" w:date="2024-06-04T14:37:00Z">
              <w:rPr>
                <w:i/>
                <w:iCs/>
              </w:rPr>
            </w:rPrChange>
          </w:rPr>
          <w:t>should be used for</w:t>
        </w:r>
      </w:ins>
      <w:del w:id="352" w:author="Deutsch, Verena" w:date="2024-04-15T18:06:00Z">
        <w:r w:rsidRPr="001C6E3A" w:rsidDel="00B45D17">
          <w:rPr>
            <w:rPrChange w:id="353" w:author="Pawel KAMINSKI" w:date="2024-06-04T14:37:00Z">
              <w:rPr>
                <w:i/>
                <w:iCs/>
              </w:rPr>
            </w:rPrChange>
          </w:rPr>
          <w:delText>.</w:delText>
        </w:r>
      </w:del>
      <w:r w:rsidR="008C71B8" w:rsidRPr="001C6E3A">
        <w:t xml:space="preserve"> </w:t>
      </w:r>
      <w:r w:rsidR="008C71B8" w:rsidRPr="001C6E3A">
        <w:rPr>
          <w:rPrChange w:id="354" w:author="Pawel KAMINSKI" w:date="2024-06-04T14:37:00Z">
            <w:rPr>
              <w:i/>
              <w:iCs/>
            </w:rPr>
          </w:rPrChange>
        </w:rPr>
        <w:t>foreign</w:t>
      </w:r>
      <w:r w:rsidR="008C71B8" w:rsidRPr="00535971">
        <w:rPr>
          <w:rPrChange w:id="355" w:author="Pawel KAMINSKI" w:date="2024-06-04T14:35:00Z">
            <w:rPr>
              <w:i/>
              <w:iCs/>
            </w:rPr>
          </w:rPrChange>
        </w:rPr>
        <w:t>-language expressions</w:t>
      </w:r>
      <w:r w:rsidR="008C71B8">
        <w:t xml:space="preserve"> as well as for t</w:t>
      </w:r>
      <w:r w:rsidR="008C71B8" w:rsidRPr="00535971">
        <w:rPr>
          <w:rPrChange w:id="356" w:author="Pawel KAMINSKI" w:date="2024-06-04T14:35:00Z">
            <w:rPr>
              <w:i/>
              <w:iCs/>
            </w:rPr>
          </w:rPrChange>
        </w:rPr>
        <w:t>itles of books, published documents, newspapers, and journals</w:t>
      </w:r>
      <w:r w:rsidR="008C71B8">
        <w:t>. It may be used to draw attention to key terms in a discussion at first mention only. Thereafter, these terms should be set in roman. However, please keep the use of italics to a minimum. It may also be used to emphasize a word or phrase in a quotation indicating [emphasis mine].</w:t>
      </w:r>
    </w:p>
    <w:p w14:paraId="00680BDA" w14:textId="2611D4EC" w:rsidR="00B45D17" w:rsidRPr="008C71B8" w:rsidRDefault="00B45D17" w:rsidP="00B45D17">
      <w:pPr>
        <w:pStyle w:val="BodyText"/>
        <w:rPr>
          <w:rPrChange w:id="357" w:author="Deutsch, Verena" w:date="2024-04-15T18:09:00Z">
            <w:rPr>
              <w:b/>
              <w:bCs/>
            </w:rPr>
          </w:rPrChange>
        </w:rPr>
      </w:pPr>
      <w:r w:rsidRPr="7E0CE381">
        <w:rPr>
          <w:b/>
          <w:bCs/>
        </w:rPr>
        <w:t>Bolded</w:t>
      </w:r>
      <w:r w:rsidRPr="7E0CE381">
        <w:rPr>
          <w:rPrChange w:id="358" w:author="Deutsch, Verena" w:date="2024-04-15T18:09:00Z">
            <w:rPr>
              <w:b/>
              <w:bCs/>
            </w:rPr>
          </w:rPrChange>
        </w:rPr>
        <w:t xml:space="preserve"> text</w:t>
      </w:r>
      <w:r w:rsidR="008C71B8" w:rsidRPr="7E0CE381">
        <w:rPr>
          <w:rPrChange w:id="359" w:author="Deutsch, Verena" w:date="2024-04-15T18:09:00Z">
            <w:rPr>
              <w:b/>
              <w:bCs/>
            </w:rPr>
          </w:rPrChange>
        </w:rPr>
        <w:t xml:space="preserve"> should be avoided.</w:t>
      </w:r>
    </w:p>
    <w:p w14:paraId="675B56B6" w14:textId="0AF48A32" w:rsidR="00B45D17" w:rsidRPr="00B45D17" w:rsidRDefault="00B45D17" w:rsidP="00B45D17">
      <w:pPr>
        <w:pStyle w:val="BodyText"/>
      </w:pPr>
      <w:r w:rsidRPr="00B45D17">
        <w:t>Subscript (e.g. H</w:t>
      </w:r>
      <w:r w:rsidRPr="00B45D17">
        <w:rPr>
          <w:vertAlign w:val="subscript"/>
        </w:rPr>
        <w:t>2</w:t>
      </w:r>
      <w:r w:rsidRPr="00B45D17">
        <w:t>O).</w:t>
      </w:r>
    </w:p>
    <w:p w14:paraId="7E5C1808" w14:textId="0FB079B7" w:rsidR="00B45D17" w:rsidRPr="00B45D17" w:rsidRDefault="00B45D17" w:rsidP="00B45D17">
      <w:pPr>
        <w:pStyle w:val="BodyText"/>
      </w:pPr>
      <w:r w:rsidRPr="00B45D17">
        <w:t>Superscript (e.g. 11</w:t>
      </w:r>
      <w:r w:rsidRPr="00B45D17">
        <w:rPr>
          <w:vertAlign w:val="superscript"/>
        </w:rPr>
        <w:t>th</w:t>
      </w:r>
      <w:r w:rsidRPr="00B45D17">
        <w:t xml:space="preserve"> of November).</w:t>
      </w:r>
    </w:p>
    <w:p w14:paraId="0AB0A054" w14:textId="507DF800" w:rsidR="00B45D17" w:rsidDel="00AF2CAB" w:rsidRDefault="00B45D17" w:rsidP="00926964">
      <w:pPr>
        <w:pStyle w:val="BodyText"/>
        <w:jc w:val="both"/>
        <w:rPr>
          <w:del w:id="360" w:author="Pawel KAMINSKI" w:date="2024-06-04T14:42:00Z"/>
        </w:rPr>
      </w:pPr>
      <w:commentRangeStart w:id="361"/>
      <w:commentRangeStart w:id="362"/>
      <w:commentRangeStart w:id="363"/>
      <w:del w:id="364" w:author="Pawel KAMINSKI" w:date="2024-06-04T14:42:00Z">
        <w:r w:rsidRPr="00B45D17" w:rsidDel="00AF2CAB">
          <w:delText>Note that some of the common text formatting</w:delText>
        </w:r>
        <w:r w:rsidR="008E742A" w:rsidDel="00AF2CAB">
          <w:delText xml:space="preserve"> options</w:delText>
        </w:r>
        <w:r w:rsidRPr="00B45D17" w:rsidDel="00AF2CAB">
          <w:delText xml:space="preserve">, like </w:delText>
        </w:r>
        <w:r w:rsidRPr="00B45D17" w:rsidDel="00AF2CAB">
          <w:rPr>
            <w:u w:val="single"/>
          </w:rPr>
          <w:delText>underlining</w:delText>
        </w:r>
        <w:r w:rsidRPr="00B45D17" w:rsidDel="00AF2CAB">
          <w:delText xml:space="preserve">, </w:delText>
        </w:r>
        <w:r w:rsidRPr="00B45D17" w:rsidDel="00AF2CAB">
          <w:rPr>
            <w:strike/>
          </w:rPr>
          <w:delText>strikethrough</w:delText>
        </w:r>
        <w:r w:rsidRPr="00B45D17" w:rsidDel="00AF2CAB">
          <w:delText xml:space="preserve"> and </w:delText>
        </w:r>
        <w:r w:rsidRPr="00B45D17" w:rsidDel="00AF2CAB">
          <w:rPr>
            <w:highlight w:val="yellow"/>
          </w:rPr>
          <w:delText>highlighting</w:delText>
        </w:r>
        <w:r w:rsidRPr="00B45D17" w:rsidDel="00AF2CAB">
          <w:delText xml:space="preserve"> are not supported and might not work.</w:delText>
        </w:r>
        <w:commentRangeEnd w:id="361"/>
        <w:r w:rsidR="008C71B8" w:rsidDel="00AF2CAB">
          <w:rPr>
            <w:rStyle w:val="CommentReference"/>
          </w:rPr>
          <w:commentReference w:id="361"/>
        </w:r>
        <w:commentRangeEnd w:id="362"/>
        <w:r w:rsidR="00474EDE" w:rsidDel="00AF2CAB">
          <w:rPr>
            <w:rStyle w:val="CommentReference"/>
          </w:rPr>
          <w:commentReference w:id="362"/>
        </w:r>
        <w:commentRangeEnd w:id="363"/>
        <w:r w:rsidR="00AF2CAB" w:rsidDel="00AF2CAB">
          <w:rPr>
            <w:rStyle w:val="CommentReference"/>
          </w:rPr>
          <w:commentReference w:id="363"/>
        </w:r>
      </w:del>
    </w:p>
    <w:p w14:paraId="5B85E58B" w14:textId="3A4E192B" w:rsidR="00353925" w:rsidRDefault="00353925" w:rsidP="00B45D17">
      <w:pPr>
        <w:pStyle w:val="BodyText"/>
        <w:rPr>
          <w:ins w:id="365" w:author="Deutsch, Verena" w:date="2024-04-15T18:06:00Z"/>
        </w:rPr>
      </w:pPr>
    </w:p>
    <w:p w14:paraId="341BDC0E" w14:textId="77777777" w:rsidR="008C71B8" w:rsidRDefault="008C71B8" w:rsidP="00B45D17">
      <w:pPr>
        <w:pStyle w:val="BodyText"/>
      </w:pPr>
    </w:p>
    <w:p w14:paraId="499666F1" w14:textId="2131D1D3" w:rsidR="008E3D9C" w:rsidRDefault="008E3D9C">
      <w:pPr>
        <w:pStyle w:val="BodyText"/>
        <w:pPrChange w:id="366" w:author="Gabor Mihaly TOTH" w:date="2024-05-31T06:50:00Z">
          <w:pPr>
            <w:pStyle w:val="Heading2"/>
          </w:pPr>
        </w:pPrChange>
      </w:pPr>
    </w:p>
    <w:p w14:paraId="61285179" w14:textId="7B480E19" w:rsidR="00827EDD" w:rsidRDefault="00827EDD" w:rsidP="00827EDD">
      <w:pPr>
        <w:pStyle w:val="Heading2"/>
      </w:pPr>
      <w:r>
        <w:t>Quotes</w:t>
      </w:r>
    </w:p>
    <w:p w14:paraId="49E77423" w14:textId="6271B385" w:rsidR="008C71B8" w:rsidRDefault="003633DB" w:rsidP="008C71B8">
      <w:pPr>
        <w:pStyle w:val="BlockText"/>
        <w:ind w:left="0" w:right="0"/>
        <w:jc w:val="both"/>
      </w:pPr>
      <w:r>
        <w:t xml:space="preserve">When quoting a source, please make sure to faithfully transcribe spelling and punctuation. To add information or paraphrasing for clarity, use </w:t>
      </w:r>
      <w:ins w:id="367" w:author="Pawel KAMINSKI" w:date="2024-06-04T14:43:00Z">
        <w:r w:rsidR="0067476D">
          <w:t xml:space="preserve">square </w:t>
        </w:r>
      </w:ins>
      <w:r>
        <w:t>brackets [ ]. To jump over a section of the source material, use ellipses [...].</w:t>
      </w:r>
    </w:p>
    <w:p w14:paraId="7000A45B" w14:textId="77777777" w:rsidR="00C776BD" w:rsidRDefault="008C71B8">
      <w:pPr>
        <w:pStyle w:val="BlockText"/>
        <w:ind w:left="0" w:right="0"/>
        <w:jc w:val="both"/>
        <w:rPr>
          <w:ins w:id="368" w:author="Pawel KAMINSKI" w:date="2024-06-04T14:43:00Z"/>
        </w:rPr>
      </w:pPr>
      <w:r>
        <w:t xml:space="preserve">Short quotes (up to 60 words) should be integrated into the body text with quotation marks. </w:t>
      </w:r>
    </w:p>
    <w:p w14:paraId="20BF685A" w14:textId="43C1770A" w:rsidR="008C71B8" w:rsidRPr="008C71B8" w:rsidDel="008C71B8" w:rsidRDefault="008C71B8" w:rsidP="008C71B8">
      <w:pPr>
        <w:pStyle w:val="BlockText"/>
        <w:ind w:left="0" w:right="0"/>
        <w:jc w:val="both"/>
        <w:rPr>
          <w:del w:id="369" w:author="Deutsch, Verena" w:date="2024-04-15T18:11:00Z"/>
        </w:rPr>
      </w:pPr>
      <w:r>
        <w:t xml:space="preserve">Longer quotes (more than three lines) should be formatted as block quotes without quotation marks. Please use the </w:t>
      </w:r>
    </w:p>
    <w:p w14:paraId="61813A41" w14:textId="591DCB94" w:rsidR="003F0A70" w:rsidRDefault="003F0A70">
      <w:pPr>
        <w:pStyle w:val="BlockText"/>
        <w:ind w:left="0" w:right="0"/>
        <w:jc w:val="both"/>
        <w:pPrChange w:id="370" w:author="Deutsch, Verena" w:date="2024-04-15T18:11:00Z">
          <w:pPr>
            <w:pStyle w:val="BlockText"/>
            <w:ind w:left="0"/>
          </w:pPr>
        </w:pPrChange>
      </w:pPr>
      <w:commentRangeStart w:id="371"/>
      <w:commentRangeStart w:id="372"/>
      <w:del w:id="373" w:author="Deutsch, Verena" w:date="2024-04-15T18:11:00Z">
        <w:r w:rsidRPr="0027599A" w:rsidDel="008C71B8">
          <w:delText xml:space="preserve">In our platform, we </w:delText>
        </w:r>
        <w:r w:rsidR="0027599A" w:rsidRPr="0027599A" w:rsidDel="008C71B8">
          <w:delText xml:space="preserve">use </w:delText>
        </w:r>
      </w:del>
      <w:del w:id="374" w:author="Pawel KAMINSKI" w:date="2024-06-04T14:42:00Z">
        <w:r w:rsidR="0027599A" w:rsidRPr="0027599A" w:rsidDel="00831F29">
          <w:delText xml:space="preserve">the </w:delText>
        </w:r>
      </w:del>
      <w:r w:rsidR="0027599A" w:rsidRPr="0027599A">
        <w:t>“Quote” MS Word style</w:t>
      </w:r>
      <w:r w:rsidR="005A14DC">
        <w:t xml:space="preserve"> to format a</w:t>
      </w:r>
      <w:ins w:id="375" w:author="Deutsch, Verena" w:date="2024-04-15T18:11:00Z">
        <w:r w:rsidR="008C71B8">
          <w:t xml:space="preserve"> block</w:t>
        </w:r>
      </w:ins>
      <w:r w:rsidR="005A14DC">
        <w:t xml:space="preserve"> quotation</w:t>
      </w:r>
      <w:commentRangeEnd w:id="371"/>
      <w:r w:rsidR="008C71B8">
        <w:rPr>
          <w:rStyle w:val="CommentReference"/>
        </w:rPr>
        <w:commentReference w:id="371"/>
      </w:r>
      <w:commentRangeEnd w:id="372"/>
      <w:r w:rsidR="00B4219B">
        <w:rPr>
          <w:rStyle w:val="CommentReference"/>
        </w:rPr>
        <w:commentReference w:id="372"/>
      </w:r>
      <w:r w:rsidR="007948C5" w:rsidRPr="0027599A">
        <w:t>:</w:t>
      </w:r>
      <w:r>
        <w:t xml:space="preserve"> </w:t>
      </w:r>
    </w:p>
    <w:p w14:paraId="43980553" w14:textId="546DFEFE" w:rsidR="007948C5" w:rsidRDefault="007948C5" w:rsidP="005E1117">
      <w:pPr>
        <w:pStyle w:val="Quote"/>
      </w:pPr>
      <w:r>
        <w:lastRenderedPageBreak/>
        <w:t xml:space="preserve">Sometimes you </w:t>
      </w:r>
      <w:r w:rsidR="02476475">
        <w:t>must</w:t>
      </w:r>
      <w:r>
        <w:t xml:space="preserve"> put a lot of manual work to automate something.</w:t>
      </w:r>
      <w:ins w:id="376" w:author="Pawel KAMINSKI" w:date="2024-06-04T14:52:00Z">
        <w:r w:rsidR="00C81FE4">
          <w:rPr>
            <w:rStyle w:val="FootnoteReference"/>
          </w:rPr>
          <w:footnoteReference w:id="3"/>
        </w:r>
      </w:ins>
      <w:ins w:id="378" w:author="Deutsch, Verena" w:date="2024-04-15T18:12:00Z">
        <w:del w:id="379" w:author="Pawel KAMINSKI" w:date="2024-06-04T14:53:00Z">
          <w:r w:rsidR="008C71B8" w:rsidDel="00C81FE4">
            <w:rPr>
              <w:rStyle w:val="FootnoteReference"/>
            </w:rPr>
            <w:footnoteReference w:id="4"/>
          </w:r>
        </w:del>
      </w:ins>
    </w:p>
    <w:p w14:paraId="4DBD30CE" w14:textId="4239FB24" w:rsidR="007948C5" w:rsidRDefault="007948C5" w:rsidP="008C71B8">
      <w:pPr>
        <w:pStyle w:val="Quote"/>
      </w:pPr>
      <w:del w:id="387" w:author="Deutsch, Verena" w:date="2024-04-15T18:12:00Z">
        <w:r w:rsidDel="008C71B8">
          <w:delText>- Unknown Author</w:delText>
        </w:r>
      </w:del>
    </w:p>
    <w:p w14:paraId="331A5D13" w14:textId="109F8E4A" w:rsidR="002C397A" w:rsidDel="008C71B8" w:rsidRDefault="002C397A">
      <w:pPr>
        <w:rPr>
          <w:del w:id="388" w:author="Deutsch, Verena" w:date="2024-04-15T18:12:00Z"/>
        </w:rPr>
      </w:pPr>
    </w:p>
    <w:p w14:paraId="3A6EDEAF" w14:textId="646685EC" w:rsidR="002C397A" w:rsidRDefault="00EE1DD5">
      <w:pPr>
        <w:pStyle w:val="Heading2"/>
      </w:pPr>
      <w:bookmarkStart w:id="389" w:name="lists"/>
      <w:r>
        <w:t>Lists</w:t>
      </w:r>
      <w:bookmarkEnd w:id="389"/>
    </w:p>
    <w:p w14:paraId="4C2C9E14" w14:textId="7A78610B" w:rsidR="00841976" w:rsidRDefault="00841976" w:rsidP="00841976">
      <w:pPr>
        <w:pStyle w:val="BodyText"/>
      </w:pPr>
      <w:r w:rsidRPr="00841976">
        <w:rPr>
          <w:noProof/>
        </w:rPr>
        <w:drawing>
          <wp:inline distT="0" distB="0" distL="0" distR="0" wp14:anchorId="082A2839" wp14:editId="5455CBCD">
            <wp:extent cx="1133633" cy="3620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33633" cy="362001"/>
                    </a:xfrm>
                    <a:prstGeom prst="rect">
                      <a:avLst/>
                    </a:prstGeom>
                  </pic:spPr>
                </pic:pic>
              </a:graphicData>
            </a:graphic>
          </wp:inline>
        </w:drawing>
      </w:r>
    </w:p>
    <w:p w14:paraId="4A61AE53" w14:textId="713B4D57" w:rsidR="002C397A" w:rsidRDefault="00EE1DD5">
      <w:pPr>
        <w:pStyle w:val="Heading3"/>
      </w:pPr>
      <w:bookmarkStart w:id="390" w:name="bullet-list-marker"/>
      <w:r>
        <w:t xml:space="preserve">Bullet </w:t>
      </w:r>
      <w:r w:rsidR="00CB122C">
        <w:t>List</w:t>
      </w:r>
      <w:bookmarkEnd w:id="390"/>
      <w:r w:rsidR="00CB122C">
        <w:t>s</w:t>
      </w:r>
    </w:p>
    <w:p w14:paraId="3FA0BB88" w14:textId="3FEE6AAA" w:rsidR="00353925" w:rsidRPr="00353925" w:rsidRDefault="00353925" w:rsidP="00353925">
      <w:pPr>
        <w:pStyle w:val="FirstParagraph"/>
      </w:pPr>
      <w:r w:rsidRPr="00353925">
        <w:t>We support non-ordered</w:t>
      </w:r>
      <w:r w:rsidR="00841976">
        <w:t xml:space="preserve"> bullet points</w:t>
      </w:r>
      <w:r w:rsidR="001A3AA4">
        <w:t>…</w:t>
      </w:r>
    </w:p>
    <w:p w14:paraId="12EBC5FD" w14:textId="3E23AAD5" w:rsidR="002C397A" w:rsidRDefault="00841976">
      <w:pPr>
        <w:pStyle w:val="Compact"/>
        <w:numPr>
          <w:ilvl w:val="0"/>
          <w:numId w:val="2"/>
        </w:numPr>
      </w:pPr>
      <w:r>
        <w:t>First point</w:t>
      </w:r>
    </w:p>
    <w:p w14:paraId="6BE89712" w14:textId="0319551D" w:rsidR="002C397A" w:rsidRDefault="00841976" w:rsidP="00353925">
      <w:pPr>
        <w:pStyle w:val="Compact"/>
        <w:numPr>
          <w:ilvl w:val="0"/>
          <w:numId w:val="2"/>
        </w:numPr>
      </w:pPr>
      <w:r>
        <w:t>Second point</w:t>
      </w:r>
    </w:p>
    <w:p w14:paraId="5C62DACA" w14:textId="4D4EF5EA" w:rsidR="002C397A" w:rsidRDefault="00841976" w:rsidP="00841976">
      <w:pPr>
        <w:pStyle w:val="Compact"/>
        <w:numPr>
          <w:ilvl w:val="0"/>
          <w:numId w:val="2"/>
        </w:numPr>
      </w:pPr>
      <w:r>
        <w:t>Third point</w:t>
      </w:r>
    </w:p>
    <w:p w14:paraId="0850D859" w14:textId="57092688" w:rsidR="002C397A" w:rsidRDefault="00EE1DD5">
      <w:pPr>
        <w:pStyle w:val="Heading3"/>
      </w:pPr>
      <w:bookmarkStart w:id="391" w:name="ordered-list-marker"/>
      <w:r>
        <w:t xml:space="preserve">Ordered </w:t>
      </w:r>
      <w:r w:rsidR="00CB122C">
        <w:t>List</w:t>
      </w:r>
      <w:bookmarkEnd w:id="391"/>
      <w:r w:rsidR="00CB122C">
        <w:t>s (Numbering)</w:t>
      </w:r>
    </w:p>
    <w:p w14:paraId="20888423" w14:textId="16C3CE76" w:rsidR="002C397A" w:rsidRDefault="001A3AA4">
      <w:pPr>
        <w:pStyle w:val="FirstParagraph"/>
      </w:pPr>
      <w:r>
        <w:t>…as well as numbered lists.</w:t>
      </w:r>
    </w:p>
    <w:p w14:paraId="24BE17B5" w14:textId="77777777" w:rsidR="002C397A" w:rsidRDefault="00EE1DD5">
      <w:pPr>
        <w:pStyle w:val="Compact"/>
        <w:numPr>
          <w:ilvl w:val="0"/>
          <w:numId w:val="7"/>
        </w:numPr>
      </w:pPr>
      <w:bookmarkStart w:id="392" w:name="_Ref157094208"/>
      <w:r>
        <w:t>First item.</w:t>
      </w:r>
      <w:bookmarkEnd w:id="392"/>
    </w:p>
    <w:p w14:paraId="2BA044EF" w14:textId="77777777" w:rsidR="002C397A" w:rsidRDefault="00EE1DD5">
      <w:pPr>
        <w:pStyle w:val="Compact"/>
        <w:numPr>
          <w:ilvl w:val="0"/>
          <w:numId w:val="7"/>
        </w:numPr>
      </w:pPr>
      <w:r>
        <w:t>Second item.</w:t>
      </w:r>
    </w:p>
    <w:p w14:paraId="3E8157EC" w14:textId="77777777" w:rsidR="002C397A" w:rsidRDefault="00EE1DD5">
      <w:pPr>
        <w:pStyle w:val="Compact"/>
        <w:numPr>
          <w:ilvl w:val="0"/>
          <w:numId w:val="7"/>
        </w:numPr>
      </w:pPr>
      <w:r>
        <w:t>Third item.</w:t>
      </w:r>
    </w:p>
    <w:p w14:paraId="66DDA456" w14:textId="136885E6" w:rsidR="00F665C6" w:rsidRDefault="00841976" w:rsidP="00841976">
      <w:pPr>
        <w:pStyle w:val="Heading3"/>
      </w:pPr>
      <w:r>
        <w:t xml:space="preserve">Multilevel </w:t>
      </w:r>
      <w:r w:rsidR="00CB122C">
        <w:t>Lists</w:t>
      </w:r>
    </w:p>
    <w:p w14:paraId="37EAF8DA" w14:textId="372378CA" w:rsidR="00841976" w:rsidRDefault="00F665C6" w:rsidP="00F665C6">
      <w:pPr>
        <w:pStyle w:val="FirstParagraph"/>
      </w:pPr>
      <w:r>
        <w:t>Multilevel lists are also supported.</w:t>
      </w:r>
    </w:p>
    <w:p w14:paraId="2E5F4939" w14:textId="77777777" w:rsidR="00841976" w:rsidRDefault="00841976" w:rsidP="00841976">
      <w:pPr>
        <w:pStyle w:val="Compact"/>
        <w:numPr>
          <w:ilvl w:val="0"/>
          <w:numId w:val="23"/>
        </w:numPr>
      </w:pPr>
      <w:r>
        <w:t>Item 1</w:t>
      </w:r>
    </w:p>
    <w:p w14:paraId="1888E6C7" w14:textId="77777777" w:rsidR="00841976" w:rsidRDefault="00841976" w:rsidP="00841976">
      <w:pPr>
        <w:pStyle w:val="Compact"/>
        <w:numPr>
          <w:ilvl w:val="1"/>
          <w:numId w:val="23"/>
        </w:numPr>
      </w:pPr>
      <w:r>
        <w:t>Item 1.1</w:t>
      </w:r>
    </w:p>
    <w:p w14:paraId="570A1651" w14:textId="77777777" w:rsidR="00841976" w:rsidRDefault="00841976" w:rsidP="00841976">
      <w:pPr>
        <w:pStyle w:val="Compact"/>
        <w:numPr>
          <w:ilvl w:val="2"/>
          <w:numId w:val="23"/>
        </w:numPr>
      </w:pPr>
      <w:r>
        <w:t>Item 1.1.1</w:t>
      </w:r>
    </w:p>
    <w:p w14:paraId="3906F9D8" w14:textId="77777777" w:rsidR="00841976" w:rsidRDefault="00841976" w:rsidP="00841976">
      <w:pPr>
        <w:pStyle w:val="Compact"/>
        <w:numPr>
          <w:ilvl w:val="3"/>
          <w:numId w:val="23"/>
        </w:numPr>
      </w:pPr>
      <w:r>
        <w:t>Item 1.1.1.1</w:t>
      </w:r>
    </w:p>
    <w:p w14:paraId="5BAB93D5" w14:textId="77777777" w:rsidR="00841976" w:rsidRDefault="00841976" w:rsidP="00841976">
      <w:pPr>
        <w:pStyle w:val="Compact"/>
        <w:numPr>
          <w:ilvl w:val="0"/>
          <w:numId w:val="23"/>
        </w:numPr>
      </w:pPr>
      <w:r>
        <w:t>Item 2</w:t>
      </w:r>
    </w:p>
    <w:p w14:paraId="71E64241" w14:textId="28E31D40" w:rsidR="00F665C6" w:rsidRDefault="00F665C6" w:rsidP="00F665C6">
      <w:pPr>
        <w:pStyle w:val="Heading3"/>
      </w:pPr>
      <w:r>
        <w:t xml:space="preserve">Other </w:t>
      </w:r>
      <w:r w:rsidR="00CB122C">
        <w:t>Lists</w:t>
      </w:r>
    </w:p>
    <w:p w14:paraId="2193438D" w14:textId="2C9A83EB" w:rsidR="00F665C6" w:rsidRPr="00841976" w:rsidRDefault="00F665C6" w:rsidP="00F665C6">
      <w:pPr>
        <w:pStyle w:val="FirstParagraph"/>
      </w:pPr>
      <w:r>
        <w:t>You can also create nested unordered lists by indenting bullet points.</w:t>
      </w:r>
    </w:p>
    <w:p w14:paraId="29934181" w14:textId="77777777" w:rsidR="00F665C6" w:rsidRDefault="00F665C6" w:rsidP="00F665C6">
      <w:pPr>
        <w:pStyle w:val="Compact"/>
        <w:numPr>
          <w:ilvl w:val="0"/>
          <w:numId w:val="3"/>
        </w:numPr>
      </w:pPr>
      <w:r>
        <w:t>point 1.</w:t>
      </w:r>
    </w:p>
    <w:p w14:paraId="1144BE12" w14:textId="77777777" w:rsidR="00F665C6" w:rsidRDefault="00F665C6" w:rsidP="00F665C6">
      <w:pPr>
        <w:pStyle w:val="Compact"/>
        <w:numPr>
          <w:ilvl w:val="1"/>
          <w:numId w:val="4"/>
        </w:numPr>
      </w:pPr>
      <w:r>
        <w:t>point 1.2.</w:t>
      </w:r>
    </w:p>
    <w:p w14:paraId="153C619A" w14:textId="77777777" w:rsidR="00F665C6" w:rsidRDefault="00F665C6" w:rsidP="00F665C6">
      <w:pPr>
        <w:pStyle w:val="Compact"/>
        <w:numPr>
          <w:ilvl w:val="2"/>
          <w:numId w:val="5"/>
        </w:numPr>
      </w:pPr>
      <w:r>
        <w:t>point 1.3.</w:t>
      </w:r>
    </w:p>
    <w:p w14:paraId="4879191A" w14:textId="77777777" w:rsidR="00F665C6" w:rsidRDefault="00F665C6" w:rsidP="00F665C6">
      <w:pPr>
        <w:pStyle w:val="Compact"/>
        <w:numPr>
          <w:ilvl w:val="3"/>
          <w:numId w:val="6"/>
        </w:numPr>
      </w:pPr>
      <w:r>
        <w:t>point 1.4.</w:t>
      </w:r>
    </w:p>
    <w:p w14:paraId="7D49175F" w14:textId="29383A90" w:rsidR="00841976" w:rsidRPr="00841976" w:rsidRDefault="00F665C6" w:rsidP="00841976">
      <w:pPr>
        <w:pStyle w:val="Compact"/>
        <w:numPr>
          <w:ilvl w:val="0"/>
          <w:numId w:val="3"/>
        </w:numPr>
      </w:pPr>
      <w:r>
        <w:t>point 2.</w:t>
      </w:r>
    </w:p>
    <w:p w14:paraId="78469920" w14:textId="77777777" w:rsidR="001D256D" w:rsidRDefault="001D256D" w:rsidP="001D256D">
      <w:pPr>
        <w:pStyle w:val="BodyText"/>
      </w:pPr>
      <w:bookmarkStart w:id="393" w:name="multimedia"/>
    </w:p>
    <w:p w14:paraId="71B5733C" w14:textId="036C996D" w:rsidR="002C397A" w:rsidRPr="00DE240C" w:rsidRDefault="00EE1DD5">
      <w:pPr>
        <w:pStyle w:val="Heading2"/>
      </w:pPr>
      <w:r w:rsidRPr="00DE240C">
        <w:t>Multimedia</w:t>
      </w:r>
      <w:bookmarkEnd w:id="393"/>
    </w:p>
    <w:p w14:paraId="478691DD" w14:textId="5FB2CC7B" w:rsidR="003B5643" w:rsidRPr="00770673" w:rsidDel="00F62134" w:rsidRDefault="003B5643" w:rsidP="00C328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moveFrom w:id="394" w:author="Pawel KAMINSKI" w:date="2024-06-06T11:05:00Z"/>
          <w:rFonts w:ascii="Consolas" w:eastAsia="Times New Roman" w:hAnsi="Consolas" w:cs="Courier New"/>
          <w:color w:val="1F2328"/>
          <w:sz w:val="20"/>
          <w:szCs w:val="20"/>
        </w:rPr>
      </w:pPr>
      <w:bookmarkStart w:id="395" w:name="images"/>
      <w:moveFromRangeStart w:id="396" w:author="Pawel KAMINSKI" w:date="2024-06-06T11:05:00Z" w:name="move168564344"/>
      <w:moveFrom w:id="397" w:author="Pawel KAMINSKI" w:date="2024-06-06T11:05:00Z">
        <w:r w:rsidRPr="00770673" w:rsidDel="00F62134">
          <w:rPr>
            <w:rFonts w:ascii="Consolas" w:eastAsia="Times New Roman" w:hAnsi="Consolas" w:cs="Courier New"/>
            <w:color w:val="1F2328"/>
            <w:sz w:val="20"/>
            <w:szCs w:val="20"/>
          </w:rPr>
          <w:t>:::{caution}</w:t>
        </w:r>
        <w:r w:rsidRPr="00770673" w:rsidDel="00F62134">
          <w:rPr>
            <w:rFonts w:ascii="Consolas" w:eastAsia="Times New Roman" w:hAnsi="Consolas" w:cs="Courier New"/>
            <w:color w:val="1F2328"/>
            <w:sz w:val="20"/>
            <w:szCs w:val="20"/>
          </w:rPr>
          <w:br/>
        </w:r>
        <w:r w:rsidDel="00F62134">
          <w:rPr>
            <w:rFonts w:ascii="Consolas" w:eastAsia="Times New Roman" w:hAnsi="Consolas" w:cs="Courier New"/>
            <w:color w:val="1F2328"/>
            <w:sz w:val="20"/>
            <w:szCs w:val="20"/>
          </w:rPr>
          <w:t>When you insert a multimedia file (image, video, etc.), MS Word might automatically insert the “</w:t>
        </w:r>
        <w:commentRangeStart w:id="398"/>
        <w:commentRangeStart w:id="399"/>
        <w:commentRangeStart w:id="400"/>
        <w:r w:rsidDel="00F62134">
          <w:rPr>
            <w:rFonts w:ascii="Consolas" w:eastAsia="Times New Roman" w:hAnsi="Consolas" w:cs="Courier New"/>
            <w:color w:val="1F2328"/>
            <w:sz w:val="20"/>
            <w:szCs w:val="20"/>
          </w:rPr>
          <w:t xml:space="preserve">Alt Text”. </w:t>
        </w:r>
        <w:commentRangeEnd w:id="398"/>
        <w:r w:rsidR="009246D6" w:rsidDel="00F62134">
          <w:rPr>
            <w:rStyle w:val="CommentReference"/>
          </w:rPr>
          <w:commentReference w:id="398"/>
        </w:r>
        <w:commentRangeEnd w:id="399"/>
        <w:r w:rsidR="009246D6" w:rsidDel="00F62134">
          <w:rPr>
            <w:rStyle w:val="CommentReference"/>
          </w:rPr>
          <w:commentReference w:id="399"/>
        </w:r>
        <w:commentRangeEnd w:id="400"/>
        <w:r w:rsidR="0018468D" w:rsidDel="00F62134">
          <w:rPr>
            <w:rStyle w:val="CommentReference"/>
          </w:rPr>
          <w:commentReference w:id="400"/>
        </w:r>
        <w:r w:rsidDel="00F62134">
          <w:rPr>
            <w:rFonts w:ascii="Consolas" w:eastAsia="Times New Roman" w:hAnsi="Consolas" w:cs="Courier New"/>
            <w:color w:val="1F2328"/>
            <w:sz w:val="20"/>
            <w:szCs w:val="20"/>
          </w:rPr>
          <w:t>Please make sure that this Alt Text does not contain blank lines. To edit it, right-click on an inserted multimedia, select “View Alt Text…” and change the text that will appear on the right.</w:t>
        </w:r>
        <w:r w:rsidR="00DC2D43" w:rsidDel="00F62134">
          <w:rPr>
            <w:rFonts w:ascii="Consolas" w:eastAsia="Times New Roman" w:hAnsi="Consolas" w:cs="Courier New"/>
            <w:color w:val="1F2328"/>
            <w:sz w:val="20"/>
            <w:szCs w:val="20"/>
          </w:rPr>
          <w:br/>
        </w:r>
        <w:r w:rsidR="00C51B77" w:rsidRPr="00C51B77" w:rsidDel="00F62134">
          <w:rPr>
            <w:rFonts w:ascii="Consolas" w:eastAsia="Times New Roman" w:hAnsi="Consolas" w:cs="Courier New"/>
            <w:noProof/>
            <w:color w:val="1F2328"/>
            <w:sz w:val="20"/>
            <w:szCs w:val="20"/>
          </w:rPr>
          <w:drawing>
            <wp:inline distT="0" distB="0" distL="0" distR="0" wp14:anchorId="2CF38C92" wp14:editId="16648B0B">
              <wp:extent cx="3305636" cy="5191850"/>
              <wp:effectExtent l="0" t="0" r="952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05636" cy="5191850"/>
                      </a:xfrm>
                      <a:prstGeom prst="rect">
                        <a:avLst/>
                      </a:prstGeom>
                    </pic:spPr>
                  </pic:pic>
                </a:graphicData>
              </a:graphic>
            </wp:inline>
          </w:drawing>
        </w:r>
        <w:r w:rsidR="00E45961" w:rsidRPr="00E45961" w:rsidDel="00F62134">
          <w:rPr>
            <w:rFonts w:ascii="Consolas" w:eastAsia="Times New Roman" w:hAnsi="Consolas" w:cs="Courier New"/>
            <w:color w:val="1F2328"/>
            <w:sz w:val="20"/>
            <w:szCs w:val="20"/>
          </w:rPr>
          <w:t xml:space="preserve"> </w:t>
        </w:r>
        <w:r w:rsidDel="00F62134">
          <w:rPr>
            <w:rFonts w:ascii="Consolas" w:eastAsia="Times New Roman" w:hAnsi="Consolas" w:cs="Courier New"/>
            <w:color w:val="1F2328"/>
            <w:sz w:val="20"/>
            <w:szCs w:val="20"/>
          </w:rPr>
          <w:br/>
        </w:r>
        <w:r w:rsidRPr="00770673" w:rsidDel="00F62134">
          <w:rPr>
            <w:rFonts w:ascii="Consolas" w:eastAsia="Times New Roman" w:hAnsi="Consolas" w:cs="Courier New"/>
            <w:color w:val="1F2328"/>
            <w:sz w:val="20"/>
            <w:szCs w:val="20"/>
          </w:rPr>
          <w:t>:::</w:t>
        </w:r>
      </w:moveFrom>
    </w:p>
    <w:p w14:paraId="29A85613" w14:textId="695B79BA" w:rsidR="005069A8" w:rsidDel="00F62134" w:rsidRDefault="005069A8" w:rsidP="005069A8">
      <w:pPr>
        <w:pStyle w:val="BodyText"/>
        <w:rPr>
          <w:moveFrom w:id="401" w:author="Pawel KAMINSKI" w:date="2024-06-06T11:05:00Z"/>
        </w:rPr>
      </w:pPr>
    </w:p>
    <w:moveFromRangeEnd w:id="396"/>
    <w:p w14:paraId="5912B5DD" w14:textId="099B6618" w:rsidR="002C397A" w:rsidRPr="005069A8" w:rsidRDefault="00EE1DD5" w:rsidP="005069A8">
      <w:pPr>
        <w:pStyle w:val="Heading3"/>
      </w:pPr>
      <w:r w:rsidRPr="005069A8">
        <w:t>Images</w:t>
      </w:r>
      <w:bookmarkEnd w:id="395"/>
    </w:p>
    <w:p w14:paraId="3E107333" w14:textId="14369937" w:rsidR="00061B05" w:rsidRPr="00CF3D99" w:rsidRDefault="00061B05" w:rsidP="00061B05">
      <w:pPr>
        <w:pStyle w:val="BodyText"/>
      </w:pPr>
      <w:r w:rsidRPr="00CF3D99">
        <w:t xml:space="preserve">:::{card} TODO </w:t>
      </w:r>
      <w:r w:rsidRPr="00CF3D99">
        <w:rPr>
          <mc:AlternateContent>
            <mc:Choice Requires="w16se"/>
            <mc:Fallback>
              <w:rFonts w:ascii="Segoe UI Emoji" w:eastAsia="Segoe UI Emoji" w:hAnsi="Segoe UI Emoji" w:cs="Segoe UI Emoji"/>
            </mc:Fallback>
          </mc:AlternateContent>
        </w:rPr>
        <mc:AlternateContent>
          <mc:Choice Requires="w16se">
            <w16se:symEx w16se:font="Segoe UI Emoji" w16se:char="1F6A7"/>
          </mc:Choice>
          <mc:Fallback>
            <w:t>🚧</w:t>
          </mc:Fallback>
        </mc:AlternateContent>
      </w:r>
      <w:r w:rsidRPr="00CF3D99">
        <w:br/>
        <w:t>Feature to be added in TNB-62: “As an author I want to upload my assets to the asset management system”.</w:t>
      </w:r>
      <w:r w:rsidRPr="00CF3D99">
        <w:br/>
        <w:t>First figure out infrastructure side of handling assets, then code the input side</w:t>
      </w:r>
      <w:r w:rsidR="00B84738">
        <w:t>.</w:t>
      </w:r>
      <w:r w:rsidRPr="00CF3D99">
        <w:br/>
        <w:t>:::</w:t>
      </w:r>
    </w:p>
    <w:p w14:paraId="07896C67" w14:textId="77777777" w:rsidR="00061B05" w:rsidRPr="00CF3D99" w:rsidRDefault="00061B05" w:rsidP="00061B05">
      <w:pPr>
        <w:pStyle w:val="BodyText"/>
      </w:pPr>
    </w:p>
    <w:p w14:paraId="02F7BC80" w14:textId="23F547F6" w:rsidR="0039513E" w:rsidRPr="005069A8" w:rsidRDefault="009A589C" w:rsidP="005069A8">
      <w:pPr>
        <w:pStyle w:val="Heading3"/>
      </w:pPr>
      <w:commentRangeStart w:id="402"/>
      <w:commentRangeStart w:id="403"/>
      <w:commentRangeStart w:id="404"/>
      <w:commentRangeStart w:id="405"/>
      <w:r>
        <w:t>Videos</w:t>
      </w:r>
      <w:commentRangeEnd w:id="402"/>
      <w:r>
        <w:rPr>
          <w:rStyle w:val="CommentReference"/>
        </w:rPr>
        <w:commentReference w:id="402"/>
      </w:r>
      <w:commentRangeEnd w:id="403"/>
      <w:r>
        <w:rPr>
          <w:rStyle w:val="CommentReference"/>
        </w:rPr>
        <w:commentReference w:id="403"/>
      </w:r>
      <w:commentRangeEnd w:id="404"/>
      <w:r>
        <w:rPr>
          <w:rStyle w:val="CommentReference"/>
        </w:rPr>
        <w:commentReference w:id="404"/>
      </w:r>
      <w:commentRangeEnd w:id="405"/>
      <w:r w:rsidR="002D5256">
        <w:rPr>
          <w:rStyle w:val="CommentReference"/>
          <w:rFonts w:asciiTheme="minorHAnsi" w:eastAsiaTheme="minorHAnsi" w:hAnsiTheme="minorHAnsi" w:cstheme="minorBidi"/>
          <w:b w:val="0"/>
          <w:bCs w:val="0"/>
          <w:color w:val="auto"/>
        </w:rPr>
        <w:commentReference w:id="405"/>
      </w:r>
    </w:p>
    <w:p w14:paraId="0E2C84A8" w14:textId="003170E7" w:rsidR="00CF3D99" w:rsidRPr="00E72078" w:rsidRDefault="00CF3D99" w:rsidP="00CF3D99">
      <w:pPr>
        <w:pStyle w:val="BodyText"/>
      </w:pPr>
      <w:r w:rsidRPr="00CF3D99">
        <w:t xml:space="preserve">:::{card} TODO </w:t>
      </w:r>
      <w:r w:rsidRPr="00CF3D99">
        <w:rPr>
          <mc:AlternateContent>
            <mc:Choice Requires="w16se"/>
            <mc:Fallback>
              <w:rFonts w:ascii="Segoe UI Emoji" w:eastAsia="Segoe UI Emoji" w:hAnsi="Segoe UI Emoji" w:cs="Segoe UI Emoji"/>
            </mc:Fallback>
          </mc:AlternateContent>
        </w:rPr>
        <mc:AlternateContent>
          <mc:Choice Requires="w16se">
            <w16se:symEx w16se:font="Segoe UI Emoji" w16se:char="1F6A7"/>
          </mc:Choice>
          <mc:Fallback>
            <w:t>🚧</w:t>
          </mc:Fallback>
        </mc:AlternateContent>
      </w:r>
      <w:r w:rsidRPr="00CF3D99">
        <w:br/>
        <w:t>Feature</w:t>
      </w:r>
      <w:r w:rsidRPr="00E72078">
        <w:t xml:space="preserve"> to be added in TNB-62: </w:t>
      </w:r>
      <w:r>
        <w:t>“</w:t>
      </w:r>
      <w:r w:rsidRPr="00E72078">
        <w:t xml:space="preserve">As an author I want to upload my assets to the asset </w:t>
      </w:r>
      <w:r w:rsidRPr="00656A07">
        <w:t>management system”.</w:t>
      </w:r>
      <w:r w:rsidRPr="00656A07">
        <w:br/>
        <w:t>First figure out infrastructure side of handling assets, then code the input side</w:t>
      </w:r>
      <w:r w:rsidR="00B84738">
        <w:t>.</w:t>
      </w:r>
      <w:r w:rsidRPr="00656A07">
        <w:br/>
        <w:t>:::</w:t>
      </w:r>
    </w:p>
    <w:p w14:paraId="05ED9727" w14:textId="77777777" w:rsidR="00697F4B" w:rsidRDefault="00697F4B" w:rsidP="00697F4B">
      <w:pPr>
        <w:pStyle w:val="BodyText"/>
        <w:rPr>
          <w:ins w:id="407" w:author="Pawel KAMINSKI" w:date="2024-06-06T11:04:00Z"/>
          <w:color w:val="FF0000"/>
        </w:rPr>
      </w:pPr>
    </w:p>
    <w:p w14:paraId="22B32EC7" w14:textId="0CE9D8FF" w:rsidR="00F62134" w:rsidRDefault="00F62134">
      <w:pPr>
        <w:pStyle w:val="Heading3"/>
        <w:rPr>
          <w:ins w:id="408" w:author="Pawel KAMINSKI" w:date="2024-06-06T11:04:00Z"/>
        </w:rPr>
        <w:pPrChange w:id="409" w:author="Pawel KAMINSKI" w:date="2024-06-06T11:04:00Z">
          <w:pPr>
            <w:pStyle w:val="BodyText"/>
          </w:pPr>
        </w:pPrChange>
      </w:pPr>
      <w:ins w:id="410" w:author="Pawel KAMINSKI" w:date="2024-06-06T11:04:00Z">
        <w:r>
          <w:t>Alt text</w:t>
        </w:r>
      </w:ins>
    </w:p>
    <w:p w14:paraId="34A478E7" w14:textId="643456FD" w:rsidR="00F62134" w:rsidRPr="005A2925" w:rsidRDefault="008759EE" w:rsidP="005A2925">
      <w:pPr>
        <w:pStyle w:val="FirstParagraph"/>
        <w:jc w:val="both"/>
        <w:rPr>
          <w:ins w:id="411" w:author="Pawel KAMINSKI" w:date="2024-06-06T11:19:00Z"/>
          <w:rPrChange w:id="412" w:author="Pawel KAMINSKI" w:date="2024-06-18T11:17:00Z">
            <w:rPr>
              <w:ins w:id="413" w:author="Pawel KAMINSKI" w:date="2024-06-06T11:19:00Z"/>
              <w:color w:val="FF0000"/>
            </w:rPr>
          </w:rPrChange>
        </w:rPr>
        <w:pPrChange w:id="414" w:author="Pawel KAMINSKI" w:date="2024-06-18T11:17:00Z">
          <w:pPr>
            <w:pStyle w:val="BodyText"/>
            <w:jc w:val="both"/>
          </w:pPr>
        </w:pPrChange>
      </w:pPr>
      <w:ins w:id="415" w:author="Pawel KAMINSKI" w:date="2024-06-06T11:13:00Z">
        <w:r w:rsidRPr="005A2925">
          <w:rPr>
            <w:rPrChange w:id="416" w:author="Pawel KAMINSKI" w:date="2024-06-18T11:17:00Z">
              <w:rPr>
                <w:color w:val="FF0000"/>
              </w:rPr>
            </w:rPrChange>
          </w:rPr>
          <w:t xml:space="preserve">Please </w:t>
        </w:r>
      </w:ins>
      <w:ins w:id="417" w:author="Pawel KAMINSKI" w:date="2024-06-06T11:14:00Z">
        <w:r w:rsidR="00FE67EF" w:rsidRPr="005A2925">
          <w:rPr>
            <w:rPrChange w:id="418" w:author="Pawel KAMINSKI" w:date="2024-06-18T11:17:00Z">
              <w:rPr>
                <w:color w:val="FF0000"/>
              </w:rPr>
            </w:rPrChange>
          </w:rPr>
          <w:t>provide “Alt Text”</w:t>
        </w:r>
      </w:ins>
      <w:ins w:id="419" w:author="Pawel KAMINSKI" w:date="2024-06-06T11:15:00Z">
        <w:r w:rsidR="002E5759" w:rsidRPr="005A2925">
          <w:rPr>
            <w:rPrChange w:id="420" w:author="Pawel KAMINSKI" w:date="2024-06-18T11:17:00Z">
              <w:rPr>
                <w:color w:val="FF0000"/>
              </w:rPr>
            </w:rPrChange>
          </w:rPr>
          <w:t xml:space="preserve"> </w:t>
        </w:r>
        <w:r w:rsidR="00210EA9" w:rsidRPr="005A2925">
          <w:rPr>
            <w:rPrChange w:id="421" w:author="Pawel KAMINSKI" w:date="2024-06-18T11:17:00Z">
              <w:rPr>
                <w:color w:val="FF0000"/>
              </w:rPr>
            </w:rPrChange>
          </w:rPr>
          <w:t>to describe appearance or functi</w:t>
        </w:r>
      </w:ins>
      <w:ins w:id="422" w:author="Pawel KAMINSKI" w:date="2024-06-06T11:16:00Z">
        <w:r w:rsidR="00210EA9" w:rsidRPr="005A2925">
          <w:rPr>
            <w:rPrChange w:id="423" w:author="Pawel KAMINSKI" w:date="2024-06-18T11:17:00Z">
              <w:rPr>
                <w:color w:val="FF0000"/>
              </w:rPr>
            </w:rPrChange>
          </w:rPr>
          <w:t xml:space="preserve">on of </w:t>
        </w:r>
        <w:r w:rsidR="005F3021" w:rsidRPr="005A2925">
          <w:rPr>
            <w:rPrChange w:id="424" w:author="Pawel KAMINSKI" w:date="2024-06-18T11:17:00Z">
              <w:rPr>
                <w:color w:val="FF0000"/>
              </w:rPr>
            </w:rPrChange>
          </w:rPr>
          <w:t xml:space="preserve">multimedia </w:t>
        </w:r>
      </w:ins>
      <w:ins w:id="425" w:author="Pawel KAMINSKI" w:date="2024-06-06T11:20:00Z">
        <w:r w:rsidR="005B46C7" w:rsidRPr="005A2925">
          <w:rPr>
            <w:rPrChange w:id="426" w:author="Pawel KAMINSKI" w:date="2024-06-18T11:17:00Z">
              <w:rPr>
                <w:color w:val="FF0000"/>
              </w:rPr>
            </w:rPrChange>
          </w:rPr>
          <w:t xml:space="preserve">object (images and videos) </w:t>
        </w:r>
      </w:ins>
      <w:ins w:id="427" w:author="Pawel KAMINSKI" w:date="2024-06-06T11:16:00Z">
        <w:r w:rsidR="005F3021" w:rsidRPr="005A2925">
          <w:rPr>
            <w:rPrChange w:id="428" w:author="Pawel KAMINSKI" w:date="2024-06-18T11:17:00Z">
              <w:rPr>
                <w:color w:val="FF0000"/>
              </w:rPr>
            </w:rPrChange>
          </w:rPr>
          <w:t>you include in your manuscript.</w:t>
        </w:r>
      </w:ins>
      <w:ins w:id="429" w:author="Pawel KAMINSKI" w:date="2024-06-06T11:17:00Z">
        <w:r w:rsidR="00EC0031" w:rsidRPr="005A2925">
          <w:rPr>
            <w:rPrChange w:id="430" w:author="Pawel KAMINSKI" w:date="2024-06-18T11:17:00Z">
              <w:rPr>
                <w:color w:val="FF0000"/>
              </w:rPr>
            </w:rPrChange>
          </w:rPr>
          <w:t xml:space="preserve"> The alt attribute is used to increase accessibility and user friendliness, including for blind internet users who rely on special software for web browsing.</w:t>
        </w:r>
      </w:ins>
    </w:p>
    <w:p w14:paraId="02F1D71C" w14:textId="1557D22C" w:rsidR="00187E8B" w:rsidRPr="005A2925" w:rsidRDefault="00187E8B" w:rsidP="005A2925">
      <w:pPr>
        <w:pStyle w:val="BodyText"/>
        <w:jc w:val="both"/>
        <w:rPr>
          <w:ins w:id="431" w:author="Pawel KAMINSKI" w:date="2024-06-06T11:15:00Z"/>
          <w:rPrChange w:id="432" w:author="Pawel KAMINSKI" w:date="2024-06-18T11:17:00Z">
            <w:rPr>
              <w:ins w:id="433" w:author="Pawel KAMINSKI" w:date="2024-06-06T11:15:00Z"/>
              <w:color w:val="FF0000"/>
            </w:rPr>
          </w:rPrChange>
        </w:rPr>
        <w:pPrChange w:id="434" w:author="Pawel KAMINSKI" w:date="2024-06-18T11:17:00Z">
          <w:pPr>
            <w:pStyle w:val="BodyText"/>
          </w:pPr>
        </w:pPrChange>
      </w:pPr>
      <w:ins w:id="435" w:author="Pawel KAMINSKI" w:date="2024-06-06T11:19:00Z">
        <w:r w:rsidRPr="005A2925">
          <w:rPr>
            <w:rPrChange w:id="436" w:author="Pawel KAMINSKI" w:date="2024-06-18T11:17:00Z">
              <w:rPr>
                <w:color w:val="FF0000"/>
              </w:rPr>
            </w:rPrChange>
          </w:rPr>
          <w:t>To add an “Alt Text”</w:t>
        </w:r>
        <w:r w:rsidR="008D70A1" w:rsidRPr="005A2925">
          <w:rPr>
            <w:rPrChange w:id="437" w:author="Pawel KAMINSKI" w:date="2024-06-18T11:17:00Z">
              <w:rPr>
                <w:color w:val="FF0000"/>
              </w:rPr>
            </w:rPrChange>
          </w:rPr>
          <w:t xml:space="preserve"> please use the </w:t>
        </w:r>
      </w:ins>
      <w:ins w:id="438" w:author="Pawel KAMINSKI" w:date="2024-06-06T11:20:00Z">
        <w:r w:rsidR="008D70A1" w:rsidRPr="005A2925">
          <w:rPr>
            <w:rPrChange w:id="439" w:author="Pawel KAMINSKI" w:date="2024-06-18T11:17:00Z">
              <w:rPr>
                <w:color w:val="FF0000"/>
              </w:rPr>
            </w:rPrChange>
          </w:rPr>
          <w:t xml:space="preserve">“##Alt-text” field in a Metadata Table </w:t>
        </w:r>
      </w:ins>
      <w:ins w:id="440" w:author="Pawel KAMINSKI" w:date="2024-06-06T11:22:00Z">
        <w:r w:rsidR="00E41B40" w:rsidRPr="005A2925">
          <w:rPr>
            <w:rPrChange w:id="441" w:author="Pawel KAMINSKI" w:date="2024-06-18T11:17:00Z">
              <w:rPr>
                <w:color w:val="FF0000"/>
              </w:rPr>
            </w:rPrChange>
          </w:rPr>
          <w:t>under each described object.</w:t>
        </w:r>
      </w:ins>
    </w:p>
    <w:p w14:paraId="1B3941F5" w14:textId="77777777" w:rsidR="002E5759" w:rsidRDefault="002E5759" w:rsidP="00697F4B">
      <w:pPr>
        <w:pStyle w:val="BodyText"/>
        <w:rPr>
          <w:ins w:id="442" w:author="Pawel KAMINSKI" w:date="2024-06-06T11:05:00Z"/>
          <w:color w:val="FF0000"/>
        </w:rPr>
      </w:pPr>
    </w:p>
    <w:p w14:paraId="7F5F9FF1" w14:textId="48306ECA" w:rsidR="00F62134" w:rsidRPr="00770673" w:rsidRDefault="00F62134" w:rsidP="00F6213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moveTo w:id="443" w:author="Pawel KAMINSKI" w:date="2024-06-06T11:05:00Z"/>
          <w:rFonts w:ascii="Consolas" w:eastAsia="Times New Roman" w:hAnsi="Consolas" w:cs="Courier New"/>
          <w:color w:val="1F2328"/>
          <w:sz w:val="20"/>
          <w:szCs w:val="20"/>
        </w:rPr>
      </w:pPr>
      <w:moveToRangeStart w:id="444" w:author="Pawel KAMINSKI" w:date="2024-06-06T11:05:00Z" w:name="move168564344"/>
      <w:moveTo w:id="445" w:author="Pawel KAMINSKI" w:date="2024-06-06T11:05:00Z">
        <w:r w:rsidRPr="00770673">
          <w:rPr>
            <w:rFonts w:ascii="Consolas" w:eastAsia="Times New Roman" w:hAnsi="Consolas" w:cs="Courier New"/>
            <w:color w:val="1F2328"/>
            <w:sz w:val="20"/>
            <w:szCs w:val="20"/>
          </w:rPr>
          <w:t>:::{caution}</w:t>
        </w:r>
        <w:r w:rsidRPr="00770673">
          <w:rPr>
            <w:rFonts w:ascii="Consolas" w:eastAsia="Times New Roman" w:hAnsi="Consolas" w:cs="Courier New"/>
            <w:color w:val="1F2328"/>
            <w:sz w:val="20"/>
            <w:szCs w:val="20"/>
          </w:rPr>
          <w:br/>
        </w:r>
        <w:r>
          <w:rPr>
            <w:rFonts w:ascii="Consolas" w:eastAsia="Times New Roman" w:hAnsi="Consolas" w:cs="Courier New"/>
            <w:color w:val="1F2328"/>
            <w:sz w:val="20"/>
            <w:szCs w:val="20"/>
          </w:rPr>
          <w:t>When you insert a multimedia file (image, video, etc.)</w:t>
        </w:r>
      </w:moveTo>
      <w:ins w:id="446" w:author="Pawel KAMINSKI" w:date="2024-06-06T11:13:00Z">
        <w:r w:rsidR="00512F3F">
          <w:rPr>
            <w:rFonts w:ascii="Consolas" w:eastAsia="Times New Roman" w:hAnsi="Consolas" w:cs="Courier New"/>
            <w:color w:val="1F2328"/>
            <w:sz w:val="20"/>
            <w:szCs w:val="20"/>
          </w:rPr>
          <w:t xml:space="preserve"> directly to MS Word</w:t>
        </w:r>
      </w:ins>
      <w:moveTo w:id="447" w:author="Pawel KAMINSKI" w:date="2024-06-06T11:05:00Z">
        <w:r>
          <w:rPr>
            <w:rFonts w:ascii="Consolas" w:eastAsia="Times New Roman" w:hAnsi="Consolas" w:cs="Courier New"/>
            <w:color w:val="1F2328"/>
            <w:sz w:val="20"/>
            <w:szCs w:val="20"/>
          </w:rPr>
          <w:t xml:space="preserve">, </w:t>
        </w:r>
        <w:del w:id="448" w:author="Pawel KAMINSKI" w:date="2024-06-06T11:13:00Z">
          <w:r w:rsidDel="00512F3F">
            <w:rPr>
              <w:rFonts w:ascii="Consolas" w:eastAsia="Times New Roman" w:hAnsi="Consolas" w:cs="Courier New"/>
              <w:color w:val="1F2328"/>
              <w:sz w:val="20"/>
              <w:szCs w:val="20"/>
            </w:rPr>
            <w:delText>MS Word</w:delText>
          </w:r>
        </w:del>
      </w:moveTo>
      <w:ins w:id="449" w:author="Pawel KAMINSKI" w:date="2024-06-06T11:13:00Z">
        <w:r w:rsidR="00512F3F">
          <w:rPr>
            <w:rFonts w:ascii="Consolas" w:eastAsia="Times New Roman" w:hAnsi="Consolas" w:cs="Courier New"/>
            <w:color w:val="1F2328"/>
            <w:sz w:val="20"/>
            <w:szCs w:val="20"/>
          </w:rPr>
          <w:t>this program</w:t>
        </w:r>
      </w:ins>
      <w:moveTo w:id="450" w:author="Pawel KAMINSKI" w:date="2024-06-06T11:05:00Z">
        <w:r>
          <w:rPr>
            <w:rFonts w:ascii="Consolas" w:eastAsia="Times New Roman" w:hAnsi="Consolas" w:cs="Courier New"/>
            <w:color w:val="1F2328"/>
            <w:sz w:val="20"/>
            <w:szCs w:val="20"/>
          </w:rPr>
          <w:t xml:space="preserve"> might automatically insert the “</w:t>
        </w:r>
        <w:commentRangeStart w:id="451"/>
        <w:commentRangeStart w:id="452"/>
        <w:commentRangeStart w:id="453"/>
        <w:r>
          <w:rPr>
            <w:rFonts w:ascii="Consolas" w:eastAsia="Times New Roman" w:hAnsi="Consolas" w:cs="Courier New"/>
            <w:color w:val="1F2328"/>
            <w:sz w:val="20"/>
            <w:szCs w:val="20"/>
          </w:rPr>
          <w:t>Alt Text”</w:t>
        </w:r>
      </w:moveTo>
      <w:ins w:id="454" w:author="Pawel KAMINSKI" w:date="2024-06-06T11:13:00Z">
        <w:r w:rsidR="00512F3F">
          <w:rPr>
            <w:rFonts w:ascii="Consolas" w:eastAsia="Times New Roman" w:hAnsi="Consolas" w:cs="Courier New"/>
            <w:color w:val="1F2328"/>
            <w:sz w:val="20"/>
            <w:szCs w:val="20"/>
          </w:rPr>
          <w:t xml:space="preserve"> for you</w:t>
        </w:r>
      </w:ins>
      <w:moveTo w:id="455" w:author="Pawel KAMINSKI" w:date="2024-06-06T11:05:00Z">
        <w:r>
          <w:rPr>
            <w:rFonts w:ascii="Consolas" w:eastAsia="Times New Roman" w:hAnsi="Consolas" w:cs="Courier New"/>
            <w:color w:val="1F2328"/>
            <w:sz w:val="20"/>
            <w:szCs w:val="20"/>
          </w:rPr>
          <w:t xml:space="preserve">. </w:t>
        </w:r>
        <w:commentRangeEnd w:id="451"/>
        <w:r>
          <w:rPr>
            <w:rStyle w:val="CommentReference"/>
          </w:rPr>
          <w:commentReference w:id="451"/>
        </w:r>
        <w:commentRangeEnd w:id="452"/>
        <w:r>
          <w:rPr>
            <w:rStyle w:val="CommentReference"/>
          </w:rPr>
          <w:commentReference w:id="452"/>
        </w:r>
        <w:commentRangeEnd w:id="453"/>
        <w:r>
          <w:rPr>
            <w:rStyle w:val="CommentReference"/>
          </w:rPr>
          <w:commentReference w:id="453"/>
        </w:r>
        <w:r>
          <w:rPr>
            <w:rFonts w:ascii="Consolas" w:eastAsia="Times New Roman" w:hAnsi="Consolas" w:cs="Courier New"/>
            <w:color w:val="1F2328"/>
            <w:sz w:val="20"/>
            <w:szCs w:val="20"/>
          </w:rPr>
          <w:t>Please make sure that this Alt Text does not contain blank lines. To edit it, right-click on an inserted multimedia, select “View Alt Text…” and change the text that will appear on the right.</w:t>
        </w:r>
        <w:r>
          <w:rPr>
            <w:rFonts w:ascii="Consolas" w:eastAsia="Times New Roman" w:hAnsi="Consolas" w:cs="Courier New"/>
            <w:color w:val="1F2328"/>
            <w:sz w:val="20"/>
            <w:szCs w:val="20"/>
          </w:rPr>
          <w:br/>
        </w:r>
        <w:r w:rsidRPr="00C51B77">
          <w:rPr>
            <w:rFonts w:ascii="Consolas" w:eastAsia="Times New Roman" w:hAnsi="Consolas" w:cs="Courier New"/>
            <w:noProof/>
            <w:color w:val="1F2328"/>
            <w:sz w:val="20"/>
            <w:szCs w:val="20"/>
          </w:rPr>
          <w:lastRenderedPageBreak/>
          <w:drawing>
            <wp:inline distT="0" distB="0" distL="0" distR="0" wp14:anchorId="00EBA7B1" wp14:editId="6B8CF196">
              <wp:extent cx="3305636" cy="5191850"/>
              <wp:effectExtent l="0" t="0" r="952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05636" cy="5191850"/>
                      </a:xfrm>
                      <a:prstGeom prst="rect">
                        <a:avLst/>
                      </a:prstGeom>
                    </pic:spPr>
                  </pic:pic>
                </a:graphicData>
              </a:graphic>
            </wp:inline>
          </w:drawing>
        </w:r>
        <w:r w:rsidRPr="00E45961">
          <w:rPr>
            <w:rFonts w:ascii="Consolas" w:eastAsia="Times New Roman" w:hAnsi="Consolas" w:cs="Courier New"/>
            <w:color w:val="1F2328"/>
            <w:sz w:val="20"/>
            <w:szCs w:val="20"/>
          </w:rPr>
          <w:t xml:space="preserve"> </w:t>
        </w:r>
        <w:r>
          <w:rPr>
            <w:rFonts w:ascii="Consolas" w:eastAsia="Times New Roman" w:hAnsi="Consolas" w:cs="Courier New"/>
            <w:color w:val="1F2328"/>
            <w:sz w:val="20"/>
            <w:szCs w:val="20"/>
          </w:rPr>
          <w:br/>
        </w:r>
        <w:r w:rsidRPr="00770673">
          <w:rPr>
            <w:rFonts w:ascii="Consolas" w:eastAsia="Times New Roman" w:hAnsi="Consolas" w:cs="Courier New"/>
            <w:color w:val="1F2328"/>
            <w:sz w:val="20"/>
            <w:szCs w:val="20"/>
          </w:rPr>
          <w:t>:::</w:t>
        </w:r>
      </w:moveTo>
    </w:p>
    <w:p w14:paraId="1287DB10" w14:textId="77777777" w:rsidR="00F62134" w:rsidRDefault="00F62134" w:rsidP="00F62134">
      <w:pPr>
        <w:pStyle w:val="BodyText"/>
        <w:rPr>
          <w:moveTo w:id="456" w:author="Pawel KAMINSKI" w:date="2024-06-06T11:05:00Z"/>
        </w:rPr>
      </w:pPr>
    </w:p>
    <w:moveToRangeEnd w:id="444"/>
    <w:p w14:paraId="55340427" w14:textId="55DE21F1" w:rsidR="00F62134" w:rsidRDefault="00F62134" w:rsidP="00697F4B">
      <w:pPr>
        <w:pStyle w:val="BodyText"/>
        <w:rPr>
          <w:ins w:id="457" w:author="Pawel KAMINSKI" w:date="2024-06-06T11:04:00Z"/>
          <w:color w:val="FF0000"/>
        </w:rPr>
      </w:pPr>
    </w:p>
    <w:p w14:paraId="36AEE146" w14:textId="77777777" w:rsidR="00F62134" w:rsidRDefault="00F62134" w:rsidP="00697F4B">
      <w:pPr>
        <w:pStyle w:val="BodyText"/>
        <w:rPr>
          <w:color w:val="FF0000"/>
        </w:rPr>
      </w:pPr>
    </w:p>
    <w:p w14:paraId="18A5A28C" w14:textId="06FBE626" w:rsidR="00181073" w:rsidRPr="00347D95" w:rsidDel="00974A1F" w:rsidRDefault="0039513E" w:rsidP="00181073">
      <w:pPr>
        <w:pStyle w:val="Heading3"/>
        <w:rPr>
          <w:del w:id="458" w:author="Pawel KAMINSKI" w:date="2024-06-04T11:01:00Z"/>
          <w:rFonts w:eastAsiaTheme="minorEastAsia"/>
          <w:highlight w:val="yellow"/>
          <w:vertAlign w:val="superscript"/>
          <w:rPrChange w:id="459" w:author="Pawel KAMINSKI" w:date="2024-06-04T10:48:00Z">
            <w:rPr>
              <w:del w:id="460" w:author="Pawel KAMINSKI" w:date="2024-06-04T11:01:00Z"/>
              <w:rFonts w:eastAsiaTheme="minorEastAsia"/>
              <w:vertAlign w:val="superscript"/>
            </w:rPr>
          </w:rPrChange>
        </w:rPr>
      </w:pPr>
      <w:commentRangeStart w:id="461"/>
      <w:del w:id="462" w:author="Pawel KAMINSKI" w:date="2024-06-04T11:01:00Z">
        <w:r w:rsidRPr="00347D95" w:rsidDel="00974A1F">
          <w:rPr>
            <w:b w:val="0"/>
            <w:bCs w:val="0"/>
            <w:highlight w:val="yellow"/>
            <w:rPrChange w:id="463" w:author="Pawel KAMINSKI" w:date="2024-06-04T10:48:00Z">
              <w:rPr>
                <w:b w:val="0"/>
                <w:bCs w:val="0"/>
              </w:rPr>
            </w:rPrChange>
          </w:rPr>
          <w:delText xml:space="preserve">YouTube/Vimeo </w:delText>
        </w:r>
      </w:del>
      <w:del w:id="464" w:author="Pawel KAMINSKI" w:date="2024-06-03T12:48:00Z">
        <w:r w:rsidRPr="00347D95" w:rsidDel="00CB122C">
          <w:rPr>
            <w:b w:val="0"/>
            <w:bCs w:val="0"/>
            <w:highlight w:val="yellow"/>
            <w:rPrChange w:id="465" w:author="Pawel KAMINSKI" w:date="2024-06-04T10:48:00Z">
              <w:rPr>
                <w:b w:val="0"/>
                <w:bCs w:val="0"/>
              </w:rPr>
            </w:rPrChange>
          </w:rPr>
          <w:delText>videos</w:delText>
        </w:r>
        <w:r w:rsidR="00181073" w:rsidRPr="00347D95" w:rsidDel="00CB122C">
          <w:rPr>
            <w:rFonts w:eastAsiaTheme="minorEastAsia"/>
            <w:b w:val="0"/>
            <w:bCs w:val="0"/>
            <w:highlight w:val="yellow"/>
            <w:rPrChange w:id="466" w:author="Pawel KAMINSKI" w:date="2024-06-04T10:48:00Z">
              <w:rPr>
                <w:rFonts w:eastAsiaTheme="minorEastAsia"/>
                <w:b w:val="0"/>
                <w:bCs w:val="0"/>
              </w:rPr>
            </w:rPrChange>
          </w:rPr>
          <w:delText xml:space="preserve"> </w:delText>
        </w:r>
      </w:del>
      <w:del w:id="467" w:author="Pawel KAMINSKI" w:date="2024-06-04T11:01:00Z">
        <w:r w:rsidR="00181073" w:rsidRPr="00347D95" w:rsidDel="00974A1F">
          <w:rPr>
            <w:rFonts w:eastAsiaTheme="minorEastAsia"/>
            <w:b w:val="0"/>
            <w:bCs w:val="0"/>
            <w:highlight w:val="yellow"/>
            <w:vertAlign w:val="superscript"/>
            <w:rPrChange w:id="468" w:author="Pawel KAMINSKI" w:date="2024-06-04T10:48:00Z">
              <w:rPr>
                <w:rFonts w:eastAsiaTheme="minorEastAsia"/>
                <w:b w:val="0"/>
                <w:bCs w:val="0"/>
                <w:vertAlign w:val="superscript"/>
              </w:rPr>
            </w:rPrChange>
          </w:rPr>
          <w:delText>(mystmd feature)</w:delText>
        </w:r>
      </w:del>
      <w:commentRangeEnd w:id="461"/>
      <w:r w:rsidR="000F39FF">
        <w:rPr>
          <w:rStyle w:val="CommentReference"/>
          <w:rFonts w:asciiTheme="minorHAnsi" w:eastAsiaTheme="minorHAnsi" w:hAnsiTheme="minorHAnsi" w:cstheme="minorBidi"/>
          <w:b w:val="0"/>
          <w:bCs w:val="0"/>
          <w:color w:val="auto"/>
        </w:rPr>
        <w:commentReference w:id="461"/>
      </w:r>
    </w:p>
    <w:p w14:paraId="38FC1A2E" w14:textId="7A42DAC4" w:rsidR="0039513E" w:rsidRPr="00347D95" w:rsidDel="00974A1F" w:rsidRDefault="0039513E" w:rsidP="00C32835">
      <w:pPr>
        <w:pStyle w:val="FirstParagraph"/>
        <w:jc w:val="both"/>
        <w:rPr>
          <w:del w:id="469" w:author="Pawel KAMINSKI" w:date="2024-06-04T11:01:00Z"/>
          <w:highlight w:val="yellow"/>
          <w:rPrChange w:id="470" w:author="Pawel KAMINSKI" w:date="2024-06-04T10:48:00Z">
            <w:rPr>
              <w:del w:id="471" w:author="Pawel KAMINSKI" w:date="2024-06-04T11:01:00Z"/>
            </w:rPr>
          </w:rPrChange>
        </w:rPr>
      </w:pPr>
      <w:del w:id="472" w:author="Pawel KAMINSKI" w:date="2024-06-04T11:01:00Z">
        <w:r w:rsidRPr="00347D95" w:rsidDel="00974A1F">
          <w:rPr>
            <w:highlight w:val="yellow"/>
            <w:rPrChange w:id="473" w:author="Pawel KAMINSKI" w:date="2024-06-04T10:48:00Z">
              <w:rPr/>
            </w:rPrChange>
          </w:rPr>
          <w:delText xml:space="preserve">If your video is hosted on one of </w:delText>
        </w:r>
        <w:r w:rsidR="181AC850" w:rsidRPr="00347D95" w:rsidDel="00974A1F">
          <w:rPr>
            <w:highlight w:val="yellow"/>
            <w:rPrChange w:id="474" w:author="Pawel KAMINSKI" w:date="2024-06-04T10:48:00Z">
              <w:rPr/>
            </w:rPrChange>
          </w:rPr>
          <w:delText>the supported</w:delText>
        </w:r>
        <w:r w:rsidRPr="00347D95" w:rsidDel="00974A1F">
          <w:rPr>
            <w:highlight w:val="yellow"/>
            <w:rPrChange w:id="475" w:author="Pawel KAMINSKI" w:date="2024-06-04T10:48:00Z">
              <w:rPr/>
            </w:rPrChange>
          </w:rPr>
          <w:delText xml:space="preserve"> platforms (at the time of writing of this document: on YouTube and on Vimeo) you can embed the video using the url. </w:delText>
        </w:r>
        <w:r w:rsidR="00DD04E2" w:rsidRPr="00347D95" w:rsidDel="00974A1F">
          <w:rPr>
            <w:highlight w:val="yellow"/>
            <w:rPrChange w:id="476" w:author="Pawel KAMINSKI" w:date="2024-06-04T10:48:00Z">
              <w:rPr/>
            </w:rPrChange>
          </w:rPr>
          <w:delText>Use this syntax to add an embedded video (this is a syntax of a directive, which will be explained later).</w:delText>
        </w:r>
      </w:del>
    </w:p>
    <w:p w14:paraId="2FC190F6" w14:textId="2E81593F" w:rsidR="0039513E" w:rsidRPr="000A1236" w:rsidDel="00974A1F" w:rsidRDefault="0039513E" w:rsidP="0039513E">
      <w:pPr>
        <w:pStyle w:val="HTMLPreformatted"/>
        <w:shd w:val="clear" w:color="auto" w:fill="F6F8FA"/>
        <w:rPr>
          <w:del w:id="477" w:author="Pawel KAMINSKI" w:date="2024-06-04T11:01:00Z"/>
          <w:rFonts w:ascii="Consolas" w:hAnsi="Consolas"/>
          <w:color w:val="1F2328"/>
          <w:highlight w:val="yellow"/>
          <w:rPrChange w:id="478" w:author="Pawel KAMINSKI" w:date="2024-06-04T11:27:00Z">
            <w:rPr>
              <w:del w:id="479" w:author="Pawel KAMINSKI" w:date="2024-06-04T11:01:00Z"/>
              <w:rFonts w:ascii="Consolas" w:hAnsi="Consolas"/>
              <w:color w:val="1F2328"/>
              <w:lang w:val="it-IT"/>
            </w:rPr>
          </w:rPrChange>
        </w:rPr>
      </w:pPr>
      <w:bookmarkStart w:id="480" w:name="_Hlk157172414"/>
      <w:del w:id="481" w:author="Pawel KAMINSKI" w:date="2024-06-04T11:01:00Z">
        <w:r w:rsidRPr="000A1236" w:rsidDel="00974A1F">
          <w:rPr>
            <w:rStyle w:val="HTMLCode"/>
            <w:rFonts w:ascii="Consolas" w:hAnsi="Consolas"/>
            <w:color w:val="1F2328"/>
            <w:highlight w:val="yellow"/>
            <w:bdr w:val="none" w:sz="0" w:space="0" w:color="auto" w:frame="1"/>
            <w:rPrChange w:id="482" w:author="Pawel KAMINSKI" w:date="2024-06-04T11:27:00Z">
              <w:rPr>
                <w:rStyle w:val="HTMLCode"/>
                <w:rFonts w:ascii="Consolas" w:hAnsi="Consolas"/>
                <w:color w:val="1F2328"/>
                <w:bdr w:val="none" w:sz="0" w:space="0" w:color="auto" w:frame="1"/>
                <w:lang w:val="it-IT"/>
              </w:rPr>
            </w:rPrChange>
          </w:rPr>
          <w:delText xml:space="preserve">:::{iframe} </w:delText>
        </w:r>
        <w:r w:rsidR="00603FE8" w:rsidRPr="00347D95" w:rsidDel="00974A1F">
          <w:rPr>
            <w:highlight w:val="yellow"/>
            <w:rPrChange w:id="483" w:author="Pawel KAMINSKI" w:date="2024-06-04T10:48:00Z">
              <w:rPr/>
            </w:rPrChange>
          </w:rPr>
          <w:fldChar w:fldCharType="begin"/>
        </w:r>
        <w:r w:rsidR="00603FE8" w:rsidRPr="000A1236" w:rsidDel="00974A1F">
          <w:rPr>
            <w:highlight w:val="yellow"/>
            <w:rPrChange w:id="484" w:author="Pawel KAMINSKI" w:date="2024-06-04T11:27:00Z">
              <w:rPr/>
            </w:rPrChange>
          </w:rPr>
          <w:delInstrText>HYPERLINK "https://www.youtube.com/embed/_TycjDn9WYE?si=HJAZlky46zWndbLE"</w:delInstrText>
        </w:r>
        <w:r w:rsidR="00603FE8" w:rsidRPr="005A2925" w:rsidDel="00974A1F">
          <w:rPr>
            <w:highlight w:val="yellow"/>
          </w:rPr>
        </w:r>
        <w:r w:rsidR="00603FE8" w:rsidRPr="00347D95" w:rsidDel="00974A1F">
          <w:rPr>
            <w:highlight w:val="yellow"/>
            <w:rPrChange w:id="485" w:author="Pawel KAMINSKI" w:date="2024-06-04T10:48:00Z">
              <w:rPr>
                <w:rStyle w:val="Hyperlink"/>
                <w:rFonts w:ascii="Consolas" w:hAnsi="Consolas"/>
                <w:bdr w:val="none" w:sz="0" w:space="0" w:color="auto" w:frame="1"/>
                <w:lang w:val="it-IT"/>
              </w:rPr>
            </w:rPrChange>
          </w:rPr>
          <w:fldChar w:fldCharType="separate"/>
        </w:r>
        <w:r w:rsidR="00DD04E2" w:rsidRPr="000A1236" w:rsidDel="00974A1F">
          <w:rPr>
            <w:rStyle w:val="Hyperlink"/>
            <w:rFonts w:ascii="Consolas" w:hAnsi="Consolas"/>
            <w:highlight w:val="yellow"/>
            <w:bdr w:val="none" w:sz="0" w:space="0" w:color="auto" w:frame="1"/>
            <w:rPrChange w:id="486" w:author="Pawel KAMINSKI" w:date="2024-06-04T11:27:00Z">
              <w:rPr>
                <w:rStyle w:val="Hyperlink"/>
                <w:rFonts w:ascii="Consolas" w:hAnsi="Consolas"/>
                <w:bdr w:val="none" w:sz="0" w:space="0" w:color="auto" w:frame="1"/>
                <w:lang w:val="it-IT"/>
              </w:rPr>
            </w:rPrChange>
          </w:rPr>
          <w:delText>https://www.youtube.com/embed/_TycjDn9WYE?si=HJAZlky46zWndbLE</w:delText>
        </w:r>
        <w:r w:rsidR="00603FE8" w:rsidRPr="00347D95" w:rsidDel="00974A1F">
          <w:rPr>
            <w:rStyle w:val="Hyperlink"/>
            <w:rFonts w:ascii="Consolas" w:hAnsi="Consolas"/>
            <w:highlight w:val="yellow"/>
            <w:bdr w:val="none" w:sz="0" w:space="0" w:color="auto" w:frame="1"/>
            <w:lang w:val="it-IT"/>
            <w:rPrChange w:id="487" w:author="Pawel KAMINSKI" w:date="2024-06-04T10:48:00Z">
              <w:rPr>
                <w:rStyle w:val="Hyperlink"/>
                <w:rFonts w:ascii="Consolas" w:hAnsi="Consolas"/>
                <w:bdr w:val="none" w:sz="0" w:space="0" w:color="auto" w:frame="1"/>
                <w:lang w:val="it-IT"/>
              </w:rPr>
            </w:rPrChange>
          </w:rPr>
          <w:fldChar w:fldCharType="end"/>
        </w:r>
        <w:r w:rsidR="00DD04E2" w:rsidRPr="000A1236" w:rsidDel="00974A1F">
          <w:rPr>
            <w:rStyle w:val="HTMLCode"/>
            <w:rFonts w:ascii="Consolas" w:hAnsi="Consolas"/>
            <w:color w:val="1F2328"/>
            <w:highlight w:val="yellow"/>
            <w:bdr w:val="none" w:sz="0" w:space="0" w:color="auto" w:frame="1"/>
            <w:rPrChange w:id="488" w:author="Pawel KAMINSKI" w:date="2024-06-04T11:27:00Z">
              <w:rPr>
                <w:rStyle w:val="HTMLCode"/>
                <w:rFonts w:ascii="Consolas" w:hAnsi="Consolas"/>
                <w:color w:val="1F2328"/>
                <w:bdr w:val="none" w:sz="0" w:space="0" w:color="auto" w:frame="1"/>
                <w:lang w:val="it-IT"/>
              </w:rPr>
            </w:rPrChange>
          </w:rPr>
          <w:br/>
        </w:r>
        <w:r w:rsidRPr="000A1236" w:rsidDel="00974A1F">
          <w:rPr>
            <w:rStyle w:val="HTMLCode"/>
            <w:rFonts w:ascii="Consolas" w:hAnsi="Consolas"/>
            <w:color w:val="1F2328"/>
            <w:highlight w:val="yellow"/>
            <w:bdr w:val="none" w:sz="0" w:space="0" w:color="auto" w:frame="1"/>
            <w:rPrChange w:id="489" w:author="Pawel KAMINSKI" w:date="2024-06-04T11:27:00Z">
              <w:rPr>
                <w:rStyle w:val="HTMLCode"/>
                <w:rFonts w:ascii="Consolas" w:hAnsi="Consolas"/>
                <w:color w:val="1F2328"/>
                <w:bdr w:val="none" w:sz="0" w:space="0" w:color="auto" w:frame="1"/>
                <w:lang w:val="it-IT"/>
              </w:rPr>
            </w:rPrChange>
          </w:rPr>
          <w:delText>:width: 50%</w:delText>
        </w:r>
        <w:r w:rsidR="00DD04E2" w:rsidRPr="000A1236" w:rsidDel="00974A1F">
          <w:rPr>
            <w:rStyle w:val="HTMLCode"/>
            <w:rFonts w:ascii="Consolas" w:hAnsi="Consolas"/>
            <w:color w:val="1F2328"/>
            <w:highlight w:val="yellow"/>
            <w:bdr w:val="none" w:sz="0" w:space="0" w:color="auto" w:frame="1"/>
            <w:rPrChange w:id="490" w:author="Pawel KAMINSKI" w:date="2024-06-04T11:27:00Z">
              <w:rPr>
                <w:rStyle w:val="HTMLCode"/>
                <w:rFonts w:ascii="Consolas" w:hAnsi="Consolas"/>
                <w:color w:val="1F2328"/>
                <w:bdr w:val="none" w:sz="0" w:space="0" w:color="auto" w:frame="1"/>
                <w:lang w:val="it-IT"/>
              </w:rPr>
            </w:rPrChange>
          </w:rPr>
          <w:br/>
        </w:r>
        <w:r w:rsidRPr="000A1236" w:rsidDel="00974A1F">
          <w:rPr>
            <w:rStyle w:val="HTMLCode"/>
            <w:rFonts w:ascii="Consolas" w:hAnsi="Consolas"/>
            <w:color w:val="1F2328"/>
            <w:highlight w:val="yellow"/>
            <w:bdr w:val="none" w:sz="0" w:space="0" w:color="auto" w:frame="1"/>
            <w:rPrChange w:id="491" w:author="Pawel KAMINSKI" w:date="2024-06-04T11:27:00Z">
              <w:rPr>
                <w:rStyle w:val="HTMLCode"/>
                <w:rFonts w:ascii="Consolas" w:hAnsi="Consolas"/>
                <w:color w:val="1F2328"/>
                <w:bdr w:val="none" w:sz="0" w:space="0" w:color="auto" w:frame="1"/>
                <w:lang w:val="it-IT"/>
              </w:rPr>
            </w:rPrChange>
          </w:rPr>
          <w:delText>:::</w:delText>
        </w:r>
      </w:del>
    </w:p>
    <w:bookmarkEnd w:id="480"/>
    <w:p w14:paraId="0AE34EBC" w14:textId="7331A628" w:rsidR="00DD04E2" w:rsidRPr="000A1236" w:rsidDel="00974A1F" w:rsidRDefault="00DD04E2">
      <w:pPr>
        <w:rPr>
          <w:del w:id="492" w:author="Pawel KAMINSKI" w:date="2024-06-04T11:01:00Z"/>
          <w:highlight w:val="yellow"/>
          <w:rPrChange w:id="493" w:author="Pawel KAMINSKI" w:date="2024-06-04T11:27:00Z">
            <w:rPr>
              <w:del w:id="494" w:author="Pawel KAMINSKI" w:date="2024-06-04T11:01:00Z"/>
              <w:lang w:val="it-IT"/>
            </w:rPr>
          </w:rPrChange>
        </w:rPr>
      </w:pPr>
    </w:p>
    <w:p w14:paraId="4B69EB99" w14:textId="7432446E" w:rsidR="000F5233" w:rsidRPr="000A1236" w:rsidDel="00974A1F" w:rsidRDefault="000F5233" w:rsidP="000F5233">
      <w:pPr>
        <w:pStyle w:val="HTMLPreformatted"/>
        <w:shd w:val="clear" w:color="auto" w:fill="F6F8FA"/>
        <w:rPr>
          <w:del w:id="495" w:author="Pawel KAMINSKI" w:date="2024-06-04T11:01:00Z"/>
          <w:rFonts w:ascii="Consolas" w:hAnsi="Consolas"/>
          <w:color w:val="1F2328"/>
          <w:highlight w:val="yellow"/>
          <w:rPrChange w:id="496" w:author="Pawel KAMINSKI" w:date="2024-06-04T11:27:00Z">
            <w:rPr>
              <w:del w:id="497" w:author="Pawel KAMINSKI" w:date="2024-06-04T11:01:00Z"/>
              <w:rFonts w:ascii="Consolas" w:hAnsi="Consolas"/>
              <w:color w:val="1F2328"/>
              <w:lang w:val="it-IT"/>
            </w:rPr>
          </w:rPrChange>
        </w:rPr>
      </w:pPr>
      <w:del w:id="498" w:author="Pawel KAMINSKI" w:date="2024-06-04T11:01:00Z">
        <w:r w:rsidRPr="000A1236" w:rsidDel="00974A1F">
          <w:rPr>
            <w:rStyle w:val="HTMLCode"/>
            <w:rFonts w:ascii="Consolas" w:hAnsi="Consolas"/>
            <w:color w:val="1F2328"/>
            <w:highlight w:val="yellow"/>
            <w:bdr w:val="none" w:sz="0" w:space="0" w:color="auto" w:frame="1"/>
            <w:rPrChange w:id="499" w:author="Pawel KAMINSKI" w:date="2024-06-04T11:27:00Z">
              <w:rPr>
                <w:rStyle w:val="HTMLCode"/>
                <w:rFonts w:ascii="Consolas" w:hAnsi="Consolas"/>
                <w:color w:val="1F2328"/>
                <w:bdr w:val="none" w:sz="0" w:space="0" w:color="auto" w:frame="1"/>
                <w:lang w:val="it-IT"/>
              </w:rPr>
            </w:rPrChange>
          </w:rPr>
          <w:delText xml:space="preserve">:::{iframe} </w:delText>
        </w:r>
        <w:r w:rsidR="00603FE8" w:rsidRPr="00347D95" w:rsidDel="00974A1F">
          <w:rPr>
            <w:highlight w:val="yellow"/>
            <w:rPrChange w:id="500" w:author="Pawel KAMINSKI" w:date="2024-06-04T10:48:00Z">
              <w:rPr/>
            </w:rPrChange>
          </w:rPr>
          <w:fldChar w:fldCharType="begin"/>
        </w:r>
        <w:r w:rsidR="00603FE8" w:rsidRPr="000A1236" w:rsidDel="00974A1F">
          <w:rPr>
            <w:highlight w:val="yellow"/>
            <w:rPrChange w:id="501" w:author="Pawel KAMINSKI" w:date="2024-06-04T11:27:00Z">
              <w:rPr/>
            </w:rPrChange>
          </w:rPr>
          <w:delInstrText>HYPERLINK "https://player.vimeo.com/video/266248400?h=79807d2eed&amp;title=0&amp;byline=0&amp;portrait=0"</w:delInstrText>
        </w:r>
        <w:r w:rsidR="00603FE8" w:rsidRPr="005A2925" w:rsidDel="00974A1F">
          <w:rPr>
            <w:highlight w:val="yellow"/>
          </w:rPr>
        </w:r>
        <w:r w:rsidR="00603FE8" w:rsidRPr="00347D95" w:rsidDel="00974A1F">
          <w:rPr>
            <w:highlight w:val="yellow"/>
            <w:rPrChange w:id="502" w:author="Pawel KAMINSKI" w:date="2024-06-04T10:48:00Z">
              <w:rPr>
                <w:rStyle w:val="Hyperlink"/>
                <w:lang w:val="it-IT"/>
              </w:rPr>
            </w:rPrChange>
          </w:rPr>
          <w:fldChar w:fldCharType="separate"/>
        </w:r>
        <w:r w:rsidR="00752632" w:rsidRPr="000A1236" w:rsidDel="00974A1F">
          <w:rPr>
            <w:rStyle w:val="Hyperlink"/>
            <w:highlight w:val="yellow"/>
            <w:rPrChange w:id="503" w:author="Pawel KAMINSKI" w:date="2024-06-04T11:27:00Z">
              <w:rPr>
                <w:rStyle w:val="Hyperlink"/>
                <w:lang w:val="it-IT"/>
              </w:rPr>
            </w:rPrChange>
          </w:rPr>
          <w:delText>https://player.vimeo.com/video/266248400?h=79807d2eed&amp;title=0&amp;byline=0&amp;portrait=0</w:delText>
        </w:r>
        <w:r w:rsidR="00603FE8" w:rsidRPr="00347D95" w:rsidDel="00974A1F">
          <w:rPr>
            <w:rStyle w:val="Hyperlink"/>
            <w:highlight w:val="yellow"/>
            <w:lang w:val="it-IT"/>
            <w:rPrChange w:id="504" w:author="Pawel KAMINSKI" w:date="2024-06-04T10:48:00Z">
              <w:rPr>
                <w:rStyle w:val="Hyperlink"/>
                <w:lang w:val="it-IT"/>
              </w:rPr>
            </w:rPrChange>
          </w:rPr>
          <w:fldChar w:fldCharType="end"/>
        </w:r>
        <w:r w:rsidRPr="000A1236" w:rsidDel="00974A1F">
          <w:rPr>
            <w:highlight w:val="yellow"/>
            <w:rPrChange w:id="505" w:author="Pawel KAMINSKI" w:date="2024-06-04T11:27:00Z">
              <w:rPr>
                <w:lang w:val="it-IT"/>
              </w:rPr>
            </w:rPrChange>
          </w:rPr>
          <w:br/>
        </w:r>
        <w:r w:rsidRPr="000A1236" w:rsidDel="00974A1F">
          <w:rPr>
            <w:rStyle w:val="HTMLCode"/>
            <w:rFonts w:ascii="Consolas" w:hAnsi="Consolas"/>
            <w:color w:val="1F2328"/>
            <w:highlight w:val="yellow"/>
            <w:bdr w:val="none" w:sz="0" w:space="0" w:color="auto" w:frame="1"/>
            <w:rPrChange w:id="506" w:author="Pawel KAMINSKI" w:date="2024-06-04T11:27:00Z">
              <w:rPr>
                <w:rStyle w:val="HTMLCode"/>
                <w:rFonts w:ascii="Consolas" w:hAnsi="Consolas"/>
                <w:color w:val="1F2328"/>
                <w:bdr w:val="none" w:sz="0" w:space="0" w:color="auto" w:frame="1"/>
                <w:lang w:val="it-IT"/>
              </w:rPr>
            </w:rPrChange>
          </w:rPr>
          <w:delText>:::</w:delText>
        </w:r>
      </w:del>
    </w:p>
    <w:p w14:paraId="64CDD72E" w14:textId="47782B5E" w:rsidR="000F5233" w:rsidRPr="000A1236" w:rsidDel="00974A1F" w:rsidRDefault="000F5233">
      <w:pPr>
        <w:rPr>
          <w:del w:id="507" w:author="Pawel KAMINSKI" w:date="2024-06-04T11:01:00Z"/>
          <w:highlight w:val="yellow"/>
          <w:rPrChange w:id="508" w:author="Pawel KAMINSKI" w:date="2024-06-04T11:27:00Z">
            <w:rPr>
              <w:del w:id="509" w:author="Pawel KAMINSKI" w:date="2024-06-04T11:01:00Z"/>
              <w:lang w:val="it-IT"/>
            </w:rPr>
          </w:rPrChange>
        </w:rPr>
      </w:pPr>
    </w:p>
    <w:p w14:paraId="55B590CE" w14:textId="1D1E908F" w:rsidR="00631C92" w:rsidRPr="00347D95" w:rsidDel="00974A1F" w:rsidRDefault="00631C92" w:rsidP="00631C92">
      <w:pPr>
        <w:pStyle w:val="BodyText"/>
        <w:rPr>
          <w:del w:id="510" w:author="Pawel KAMINSKI" w:date="2024-06-04T11:01:00Z"/>
          <w:highlight w:val="yellow"/>
          <w:rPrChange w:id="511" w:author="Pawel KAMINSKI" w:date="2024-06-04T10:48:00Z">
            <w:rPr>
              <w:del w:id="512" w:author="Pawel KAMINSKI" w:date="2024-06-04T11:01:00Z"/>
            </w:rPr>
          </w:rPrChange>
        </w:rPr>
      </w:pPr>
      <w:del w:id="513" w:author="Pawel KAMINSKI" w:date="2024-06-04T11:01:00Z">
        <w:r w:rsidRPr="00347D95" w:rsidDel="00974A1F">
          <w:rPr>
            <w:highlight w:val="yellow"/>
            <w:rPrChange w:id="514" w:author="Pawel KAMINSKI" w:date="2024-06-04T10:48:00Z">
              <w:rPr/>
            </w:rPrChange>
          </w:rPr>
          <w:delText xml:space="preserve">:::{card} TODO </w:delText>
        </w:r>
        <w:r w:rsidRPr="00347D95" w:rsidDel="00974A1F">
          <w:rPr>
            <mc:AlternateContent>
              <mc:Choice Requires="w16se"/>
              <mc:Fallback>
                <w:rFonts w:ascii="Segoe UI Emoji" w:eastAsia="Segoe UI Emoji" w:hAnsi="Segoe UI Emoji" w:cs="Segoe UI Emoji"/>
              </mc:Fallback>
            </mc:AlternateContent>
            <w:highlight w:val="yellow"/>
            <w:rPrChange w:id="515" w:author="Pawel KAMINSKI" w:date="2024-06-04T10:48:00Z">
              <w:rPr>
                <mc:AlternateContent>
                  <mc:Choice Requires="w16se"/>
                  <mc:Fallback>
                    <w:rFonts w:ascii="Segoe UI Emoji" w:eastAsia="Segoe UI Emoji" w:hAnsi="Segoe UI Emoji" w:cs="Segoe UI Emoji"/>
                  </mc:Fallback>
                </mc:AlternateContent>
              </w:rPr>
            </w:rPrChange>
          </w:rPr>
          <mc:AlternateContent>
            <mc:Choice Requires="w16se">
              <w16se:symEx w16se:font="Segoe UI Emoji" w16se:char="1F6A7"/>
            </mc:Choice>
            <mc:Fallback>
              <w:delText>🚧</w:delText>
            </mc:Fallback>
          </mc:AlternateContent>
        </w:r>
        <w:r w:rsidRPr="00347D95" w:rsidDel="00974A1F">
          <w:rPr>
            <w:highlight w:val="yellow"/>
            <w:rPrChange w:id="516" w:author="Pawel KAMINSKI" w:date="2024-06-04T10:48:00Z">
              <w:rPr/>
            </w:rPrChange>
          </w:rPr>
          <w:br/>
          <w:delText xml:space="preserve">Probably this will work better </w:delText>
        </w:r>
        <w:r w:rsidR="00E5447A" w:rsidRPr="00347D95" w:rsidDel="00974A1F">
          <w:rPr>
            <w:highlight w:val="yellow"/>
            <w:rPrChange w:id="517" w:author="Pawel KAMINSKI" w:date="2024-06-04T10:48:00Z">
              <w:rPr/>
            </w:rPrChange>
          </w:rPr>
          <w:delText>when used with a Metadata table</w:delText>
        </w:r>
        <w:r w:rsidRPr="00347D95" w:rsidDel="00974A1F">
          <w:rPr>
            <w:highlight w:val="yellow"/>
            <w:rPrChange w:id="518" w:author="Pawel KAMINSKI" w:date="2024-06-04T10:48:00Z">
              <w:rPr/>
            </w:rPrChange>
          </w:rPr>
          <w:br/>
          <w:delText>:::</w:delText>
        </w:r>
      </w:del>
    </w:p>
    <w:p w14:paraId="08E509CC" w14:textId="389C7625" w:rsidR="00631C92" w:rsidRPr="00347D95" w:rsidDel="00974A1F" w:rsidRDefault="00631C92">
      <w:pPr>
        <w:rPr>
          <w:del w:id="519" w:author="Pawel KAMINSKI" w:date="2024-06-04T11:01:00Z"/>
          <w:highlight w:val="yellow"/>
          <w:rPrChange w:id="520" w:author="Pawel KAMINSKI" w:date="2024-06-04T10:48:00Z">
            <w:rPr>
              <w:del w:id="521" w:author="Pawel KAMINSKI" w:date="2024-06-04T11:01:00Z"/>
            </w:rPr>
          </w:rPrChange>
        </w:rPr>
      </w:pPr>
    </w:p>
    <w:p w14:paraId="2A955D7C" w14:textId="2D0E2392" w:rsidR="00DF5CAD" w:rsidRPr="00347D95" w:rsidDel="00974A1F" w:rsidRDefault="00DD04E2" w:rsidP="00843B5E">
      <w:pPr>
        <w:jc w:val="both"/>
        <w:rPr>
          <w:del w:id="522" w:author="Pawel KAMINSKI" w:date="2024-06-04T11:01:00Z"/>
          <w:highlight w:val="yellow"/>
          <w:rPrChange w:id="523" w:author="Pawel KAMINSKI" w:date="2024-06-04T10:48:00Z">
            <w:rPr>
              <w:del w:id="524" w:author="Pawel KAMINSKI" w:date="2024-06-04T11:01:00Z"/>
            </w:rPr>
          </w:rPrChange>
        </w:rPr>
      </w:pPr>
      <w:del w:id="525" w:author="Pawel KAMINSKI" w:date="2024-06-04T11:01:00Z">
        <w:r w:rsidRPr="00347D95" w:rsidDel="00974A1F">
          <w:rPr>
            <w:highlight w:val="yellow"/>
            <w:rPrChange w:id="526" w:author="Pawel KAMINSKI" w:date="2024-06-04T10:48:00Z">
              <w:rPr/>
            </w:rPrChange>
          </w:rPr>
          <w:delText>Note that the book will then be dependent on that external source - if deleted, the video will not be rendered.</w:delText>
        </w:r>
      </w:del>
    </w:p>
    <w:p w14:paraId="1CBEB1F7" w14:textId="0F8D18FD" w:rsidR="0039513E" w:rsidRPr="00347D95" w:rsidDel="00974A1F" w:rsidRDefault="00DD04E2" w:rsidP="00843B5E">
      <w:pPr>
        <w:jc w:val="both"/>
        <w:rPr>
          <w:del w:id="527" w:author="Pawel KAMINSKI" w:date="2024-06-04T11:01:00Z"/>
          <w:highlight w:val="yellow"/>
          <w:rPrChange w:id="528" w:author="Pawel KAMINSKI" w:date="2024-06-04T10:48:00Z">
            <w:rPr>
              <w:del w:id="529" w:author="Pawel KAMINSKI" w:date="2024-06-04T11:01:00Z"/>
            </w:rPr>
          </w:rPrChange>
        </w:rPr>
      </w:pPr>
      <w:del w:id="530" w:author="Pawel KAMINSKI" w:date="2024-06-04T11:01:00Z">
        <w:r w:rsidRPr="00347D95" w:rsidDel="00974A1F">
          <w:rPr>
            <w:highlight w:val="yellow"/>
            <w:rPrChange w:id="531" w:author="Pawel KAMINSKI" w:date="2024-06-04T10:48:00Z">
              <w:rPr/>
            </w:rPrChange>
          </w:rPr>
          <w:delText xml:space="preserve">Also, just copying the </w:delText>
        </w:r>
        <w:r w:rsidR="0A85A463" w:rsidRPr="00347D95" w:rsidDel="00974A1F">
          <w:rPr>
            <w:highlight w:val="yellow"/>
            <w:rPrChange w:id="532" w:author="Pawel KAMINSKI" w:date="2024-06-04T10:48:00Z">
              <w:rPr/>
            </w:rPrChange>
          </w:rPr>
          <w:delText>URL</w:delText>
        </w:r>
        <w:r w:rsidRPr="00347D95" w:rsidDel="00974A1F">
          <w:rPr>
            <w:highlight w:val="yellow"/>
            <w:rPrChange w:id="533" w:author="Pawel KAMINSKI" w:date="2024-06-04T10:48:00Z">
              <w:rPr/>
            </w:rPrChange>
          </w:rPr>
          <w:delText xml:space="preserve"> to video might not work. You should create a special link. </w:delText>
        </w:r>
        <w:r w:rsidR="008474CB" w:rsidRPr="00347D95" w:rsidDel="00974A1F">
          <w:rPr>
            <w:highlight w:val="yellow"/>
            <w:rPrChange w:id="534" w:author="Pawel KAMINSKI" w:date="2024-06-04T10:48:00Z">
              <w:rPr/>
            </w:rPrChange>
          </w:rPr>
          <w:delText>For example</w:delText>
        </w:r>
        <w:r w:rsidR="00DF5CAD" w:rsidRPr="00347D95" w:rsidDel="00974A1F">
          <w:rPr>
            <w:highlight w:val="yellow"/>
            <w:rPrChange w:id="535" w:author="Pawel KAMINSKI" w:date="2024-06-04T10:48:00Z">
              <w:rPr/>
            </w:rPrChange>
          </w:rPr>
          <w:delText>,</w:delText>
        </w:r>
        <w:r w:rsidR="008474CB" w:rsidRPr="00347D95" w:rsidDel="00974A1F">
          <w:rPr>
            <w:highlight w:val="yellow"/>
            <w:rPrChange w:id="536" w:author="Pawel KAMINSKI" w:date="2024-06-04T10:48:00Z">
              <w:rPr/>
            </w:rPrChange>
          </w:rPr>
          <w:delText xml:space="preserve"> on youtube.com</w:delText>
        </w:r>
        <w:r w:rsidR="00DF5CAD" w:rsidRPr="00347D95" w:rsidDel="00974A1F">
          <w:rPr>
            <w:highlight w:val="yellow"/>
            <w:rPrChange w:id="537" w:author="Pawel KAMINSKI" w:date="2024-06-04T10:48:00Z">
              <w:rPr/>
            </w:rPrChange>
          </w:rPr>
          <w:delText xml:space="preserve"> you will have to click on the “</w:delText>
        </w:r>
        <w:r w:rsidRPr="00347D95" w:rsidDel="00974A1F">
          <w:rPr>
            <w:highlight w:val="yellow"/>
            <w:rPrChange w:id="538" w:author="Pawel KAMINSKI" w:date="2024-06-04T10:48:00Z">
              <w:rPr/>
            </w:rPrChange>
          </w:rPr>
          <w:delText>Share</w:delText>
        </w:r>
        <w:r w:rsidR="00DF5CAD" w:rsidRPr="00347D95" w:rsidDel="00974A1F">
          <w:rPr>
            <w:highlight w:val="yellow"/>
            <w:rPrChange w:id="539" w:author="Pawel KAMINSKI" w:date="2024-06-04T10:48:00Z">
              <w:rPr/>
            </w:rPrChange>
          </w:rPr>
          <w:delText>” button, then select the</w:delText>
        </w:r>
        <w:r w:rsidRPr="00347D95" w:rsidDel="00974A1F">
          <w:rPr>
            <w:highlight w:val="yellow"/>
            <w:rPrChange w:id="540" w:author="Pawel KAMINSKI" w:date="2024-06-04T10:48:00Z">
              <w:rPr/>
            </w:rPrChange>
          </w:rPr>
          <w:delText xml:space="preserve"> </w:delText>
        </w:r>
        <w:r w:rsidR="00DF5CAD" w:rsidRPr="00347D95" w:rsidDel="00974A1F">
          <w:rPr>
            <w:highlight w:val="yellow"/>
            <w:rPrChange w:id="541" w:author="Pawel KAMINSKI" w:date="2024-06-04T10:48:00Z">
              <w:rPr/>
            </w:rPrChange>
          </w:rPr>
          <w:delText>“</w:delText>
        </w:r>
        <w:r w:rsidRPr="00347D95" w:rsidDel="00974A1F">
          <w:rPr>
            <w:highlight w:val="yellow"/>
            <w:rPrChange w:id="542" w:author="Pawel KAMINSKI" w:date="2024-06-04T10:48:00Z">
              <w:rPr/>
            </w:rPrChange>
          </w:rPr>
          <w:delText>Embed</w:delText>
        </w:r>
        <w:r w:rsidR="00DF5CAD" w:rsidRPr="00347D95" w:rsidDel="00974A1F">
          <w:rPr>
            <w:highlight w:val="yellow"/>
            <w:rPrChange w:id="543" w:author="Pawel KAMINSKI" w:date="2024-06-04T10:48:00Z">
              <w:rPr/>
            </w:rPrChange>
          </w:rPr>
          <w:delText>”</w:delText>
        </w:r>
        <w:r w:rsidRPr="00347D95" w:rsidDel="00974A1F">
          <w:rPr>
            <w:highlight w:val="yellow"/>
            <w:rPrChange w:id="544" w:author="Pawel KAMINSKI" w:date="2024-06-04T10:48:00Z">
              <w:rPr/>
            </w:rPrChange>
          </w:rPr>
          <w:delText xml:space="preserve"> option</w:delText>
        </w:r>
        <w:r w:rsidR="00DF5CAD" w:rsidRPr="00347D95" w:rsidDel="00974A1F">
          <w:rPr>
            <w:highlight w:val="yellow"/>
            <w:rPrChange w:id="545" w:author="Pawel KAMINSKI" w:date="2024-06-04T10:48:00Z">
              <w:rPr/>
            </w:rPrChange>
          </w:rPr>
          <w:delText xml:space="preserve"> and copy </w:delText>
        </w:r>
        <w:r w:rsidR="008219CE" w:rsidRPr="00347D95" w:rsidDel="00974A1F">
          <w:rPr>
            <w:highlight w:val="yellow"/>
            <w:rPrChange w:id="546" w:author="Pawel KAMINSKI" w:date="2024-06-04T10:48:00Z">
              <w:rPr/>
            </w:rPrChange>
          </w:rPr>
          <w:delText>a</w:delText>
        </w:r>
        <w:r w:rsidR="00DF5CAD" w:rsidRPr="00347D95" w:rsidDel="00974A1F">
          <w:rPr>
            <w:highlight w:val="yellow"/>
            <w:rPrChange w:id="547" w:author="Pawel KAMINSKI" w:date="2024-06-04T10:48:00Z">
              <w:rPr/>
            </w:rPrChange>
          </w:rPr>
          <w:delText xml:space="preserve"> </w:delText>
        </w:r>
        <w:r w:rsidR="419C9B01" w:rsidRPr="00347D95" w:rsidDel="00974A1F">
          <w:rPr>
            <w:highlight w:val="yellow"/>
            <w:rPrChange w:id="548" w:author="Pawel KAMINSKI" w:date="2024-06-04T10:48:00Z">
              <w:rPr/>
            </w:rPrChange>
          </w:rPr>
          <w:delText>URL</w:delText>
        </w:r>
        <w:r w:rsidR="00DF5CAD" w:rsidRPr="00347D95" w:rsidDel="00974A1F">
          <w:rPr>
            <w:highlight w:val="yellow"/>
            <w:rPrChange w:id="549" w:author="Pawel KAMINSKI" w:date="2024-06-04T10:48:00Z">
              <w:rPr/>
            </w:rPrChange>
          </w:rPr>
          <w:delText xml:space="preserve"> from a generated block of code</w:delText>
        </w:r>
        <w:r w:rsidRPr="00347D95" w:rsidDel="00974A1F">
          <w:rPr>
            <w:highlight w:val="yellow"/>
            <w:rPrChange w:id="550" w:author="Pawel KAMINSKI" w:date="2024-06-04T10:48:00Z">
              <w:rPr/>
            </w:rPrChange>
          </w:rPr>
          <w:delText>.</w:delText>
        </w:r>
      </w:del>
    </w:p>
    <w:p w14:paraId="0C351AEA" w14:textId="237613C7" w:rsidR="00AA23FC" w:rsidRPr="00347D95" w:rsidDel="00974A1F" w:rsidRDefault="00AA23FC" w:rsidP="00AA23FC">
      <w:pPr>
        <w:pStyle w:val="Caption"/>
        <w:rPr>
          <w:del w:id="551" w:author="Pawel KAMINSKI" w:date="2024-06-04T11:01:00Z"/>
          <w:highlight w:val="yellow"/>
          <w:rPrChange w:id="552" w:author="Pawel KAMINSKI" w:date="2024-06-04T10:48:00Z">
            <w:rPr>
              <w:del w:id="553" w:author="Pawel KAMINSKI" w:date="2024-06-04T11:01:00Z"/>
            </w:rPr>
          </w:rPrChange>
        </w:rPr>
      </w:pPr>
      <w:del w:id="554" w:author="Pawel KAMINSKI" w:date="2024-06-04T11:01:00Z">
        <w:r w:rsidRPr="00347D95" w:rsidDel="00974A1F">
          <w:rPr>
            <w:i w:val="0"/>
            <w:highlight w:val="yellow"/>
            <w:rPrChange w:id="555" w:author="Pawel KAMINSKI" w:date="2024-06-04T10:48:00Z">
              <w:rPr>
                <w:i w:val="0"/>
              </w:rPr>
            </w:rPrChange>
          </w:rPr>
          <w:delText xml:space="preserve">Figure </w:delText>
        </w:r>
        <w:r w:rsidR="00B84B78" w:rsidRPr="00347D95" w:rsidDel="00974A1F">
          <w:rPr>
            <w:i w:val="0"/>
            <w:highlight w:val="yellow"/>
            <w:rPrChange w:id="556" w:author="Pawel KAMINSKI" w:date="2024-06-04T10:48:00Z">
              <w:rPr>
                <w:i w:val="0"/>
              </w:rPr>
            </w:rPrChange>
          </w:rPr>
          <w:fldChar w:fldCharType="begin"/>
        </w:r>
        <w:r w:rsidR="00B84B78" w:rsidRPr="00347D95" w:rsidDel="00974A1F">
          <w:rPr>
            <w:i w:val="0"/>
            <w:highlight w:val="yellow"/>
            <w:rPrChange w:id="557" w:author="Pawel KAMINSKI" w:date="2024-06-04T10:48:00Z">
              <w:rPr>
                <w:i w:val="0"/>
              </w:rPr>
            </w:rPrChange>
          </w:rPr>
          <w:delInstrText xml:space="preserve"> SEQ Figure \* ARABIC </w:delInstrText>
        </w:r>
        <w:r w:rsidR="00B84B78" w:rsidRPr="00347D95" w:rsidDel="00974A1F">
          <w:rPr>
            <w:i w:val="0"/>
            <w:highlight w:val="yellow"/>
            <w:rPrChange w:id="558" w:author="Pawel KAMINSKI" w:date="2024-06-04T10:48:00Z">
              <w:rPr>
                <w:i w:val="0"/>
                <w:noProof/>
              </w:rPr>
            </w:rPrChange>
          </w:rPr>
          <w:fldChar w:fldCharType="separate"/>
        </w:r>
        <w:r w:rsidRPr="00347D95" w:rsidDel="00974A1F">
          <w:rPr>
            <w:i w:val="0"/>
            <w:highlight w:val="yellow"/>
            <w:rPrChange w:id="559" w:author="Pawel KAMINSKI" w:date="2024-06-04T10:48:00Z">
              <w:rPr>
                <w:i w:val="0"/>
                <w:noProof/>
              </w:rPr>
            </w:rPrChange>
          </w:rPr>
          <w:delText>2</w:delText>
        </w:r>
        <w:r w:rsidR="00B84B78" w:rsidRPr="00347D95" w:rsidDel="00974A1F">
          <w:rPr>
            <w:i w:val="0"/>
            <w:highlight w:val="yellow"/>
            <w:rPrChange w:id="560" w:author="Pawel KAMINSKI" w:date="2024-06-04T10:48:00Z">
              <w:rPr>
                <w:i w:val="0"/>
                <w:noProof/>
              </w:rPr>
            </w:rPrChange>
          </w:rPr>
          <w:fldChar w:fldCharType="end"/>
        </w:r>
        <w:r w:rsidRPr="00347D95" w:rsidDel="00974A1F">
          <w:rPr>
            <w:i w:val="0"/>
            <w:highlight w:val="yellow"/>
            <w:rPrChange w:id="561" w:author="Pawel KAMINSKI" w:date="2024-06-04T10:48:00Z">
              <w:rPr>
                <w:i w:val="0"/>
              </w:rPr>
            </w:rPrChange>
          </w:rPr>
          <w:delText xml:space="preserve">. How to get a link to embed </w:delText>
        </w:r>
        <w:r w:rsidR="009B3A78" w:rsidRPr="00347D95" w:rsidDel="00974A1F">
          <w:rPr>
            <w:i w:val="0"/>
            <w:highlight w:val="yellow"/>
            <w:rPrChange w:id="562" w:author="Pawel KAMINSKI" w:date="2024-06-04T10:48:00Z">
              <w:rPr>
                <w:i w:val="0"/>
              </w:rPr>
            </w:rPrChange>
          </w:rPr>
          <w:delText xml:space="preserve">a </w:delText>
        </w:r>
        <w:r w:rsidRPr="00347D95" w:rsidDel="00974A1F">
          <w:rPr>
            <w:i w:val="0"/>
            <w:highlight w:val="yellow"/>
            <w:rPrChange w:id="563" w:author="Pawel KAMINSKI" w:date="2024-06-04T10:48:00Z">
              <w:rPr>
                <w:i w:val="0"/>
              </w:rPr>
            </w:rPrChange>
          </w:rPr>
          <w:delText>video from youtube.com.</w:delText>
        </w:r>
      </w:del>
    </w:p>
    <w:p w14:paraId="03980E68" w14:textId="71668B93" w:rsidR="008474CB" w:rsidDel="00974A1F" w:rsidRDefault="008474CB">
      <w:pPr>
        <w:rPr>
          <w:del w:id="564" w:author="Pawel KAMINSKI" w:date="2024-06-04T11:01:00Z"/>
        </w:rPr>
      </w:pPr>
      <w:del w:id="565" w:author="Pawel KAMINSKI" w:date="2024-06-04T11:01:00Z">
        <w:r w:rsidRPr="00347D95" w:rsidDel="00974A1F">
          <w:rPr>
            <w:noProof/>
            <w:highlight w:val="yellow"/>
            <w:rPrChange w:id="566" w:author="Pawel KAMINSKI" w:date="2024-06-04T10:48:00Z">
              <w:rPr>
                <w:noProof/>
              </w:rPr>
            </w:rPrChange>
          </w:rPr>
          <w:drawing>
            <wp:inline distT="0" distB="0" distL="0" distR="0" wp14:anchorId="516BAF94" wp14:editId="02BD9D54">
              <wp:extent cx="5943600" cy="3339465"/>
              <wp:effectExtent l="0" t="0" r="0" b="0"/>
              <wp:docPr id="10" name="Picture 10" descr="A screenshot of a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del>
    </w:p>
    <w:p w14:paraId="29DD020F" w14:textId="06057B72" w:rsidR="00C50D5A" w:rsidDel="00974A1F" w:rsidRDefault="00C50D5A">
      <w:pPr>
        <w:rPr>
          <w:del w:id="567" w:author="Pawel KAMINSKI" w:date="2024-06-04T11:01:00Z"/>
        </w:rPr>
      </w:pPr>
    </w:p>
    <w:p w14:paraId="5AD12792" w14:textId="63DCD4CF" w:rsidR="001007A2" w:rsidRPr="00F648DB" w:rsidRDefault="001007A2">
      <w:r w:rsidRPr="00F648DB">
        <w:br w:type="page"/>
      </w:r>
    </w:p>
    <w:p w14:paraId="4A01FE22" w14:textId="77777777" w:rsidR="002C397A" w:rsidRDefault="00EE1DD5">
      <w:pPr>
        <w:pStyle w:val="Heading2"/>
      </w:pPr>
      <w:bookmarkStart w:id="568" w:name="tables"/>
      <w:r>
        <w:lastRenderedPageBreak/>
        <w:t>Tables</w:t>
      </w:r>
      <w:bookmarkEnd w:id="568"/>
    </w:p>
    <w:p w14:paraId="7C824C0C" w14:textId="08E89B00" w:rsidR="009663B1" w:rsidRDefault="009663B1" w:rsidP="000B0F43">
      <w:pPr>
        <w:pStyle w:val="FirstParagraph"/>
        <w:jc w:val="both"/>
      </w:pPr>
      <w:bookmarkStart w:id="569" w:name="markdown-tables"/>
      <w:r>
        <w:t xml:space="preserve">There are no explicit rules for formatting a table. </w:t>
      </w:r>
      <w:r w:rsidR="04CBCAD3">
        <w:t>If</w:t>
      </w:r>
      <w:r>
        <w:t xml:space="preserve"> </w:t>
      </w:r>
      <w:r w:rsidR="09791FC1">
        <w:t>you</w:t>
      </w:r>
      <w:r>
        <w:t xml:space="preserve"> insert a proper MS Word table, the platform should be able to recognize it and its contents and render it.</w:t>
      </w:r>
    </w:p>
    <w:p w14:paraId="43F52DC7" w14:textId="77777777" w:rsidR="00827881" w:rsidRPr="00827881" w:rsidRDefault="00827881" w:rsidP="006D0679">
      <w:pPr>
        <w:pStyle w:val="BodyText"/>
      </w:pPr>
    </w:p>
    <w:p w14:paraId="21502B81" w14:textId="0204AE7A" w:rsidR="004140E5" w:rsidRPr="004140E5" w:rsidRDefault="004140E5" w:rsidP="006D0679">
      <w:pPr>
        <w:pStyle w:val="Caption"/>
      </w:pPr>
      <w:r>
        <w:t xml:space="preserve">Table </w:t>
      </w:r>
      <w:fldSimple w:instr=" SEQ Table \* ARABIC ">
        <w:r w:rsidR="00A94C10">
          <w:rPr>
            <w:noProof/>
          </w:rPr>
          <w:t>4</w:t>
        </w:r>
      </w:fldSimple>
      <w:r w:rsidR="00827881">
        <w:t xml:space="preserve">: </w:t>
      </w:r>
      <w:r w:rsidR="00A10154">
        <w:t>The f</w:t>
      </w:r>
      <w:r w:rsidR="00827881">
        <w:t>irst example of a table</w:t>
      </w:r>
      <w:r w:rsidR="0013188F">
        <w:t>.</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946"/>
        <w:gridCol w:w="1946"/>
      </w:tblGrid>
      <w:tr w:rsidR="009663B1" w14:paraId="431405F9" w14:textId="77777777">
        <w:tc>
          <w:tcPr>
            <w:tcW w:w="0" w:type="auto"/>
            <w:vAlign w:val="bottom"/>
          </w:tcPr>
          <w:p w14:paraId="2DAC66FD" w14:textId="77777777" w:rsidR="009663B1" w:rsidRPr="00294D53" w:rsidRDefault="009663B1">
            <w:pPr>
              <w:pStyle w:val="Compact"/>
              <w:rPr>
                <w:b/>
                <w:bCs/>
              </w:rPr>
            </w:pPr>
            <w:r w:rsidRPr="00294D53">
              <w:rPr>
                <w:b/>
                <w:bCs/>
              </w:rPr>
              <w:t>Header 1</w:t>
            </w:r>
          </w:p>
        </w:tc>
        <w:tc>
          <w:tcPr>
            <w:tcW w:w="0" w:type="auto"/>
            <w:vAlign w:val="bottom"/>
          </w:tcPr>
          <w:p w14:paraId="49F7D0DA" w14:textId="77777777" w:rsidR="009663B1" w:rsidRPr="0023426E" w:rsidRDefault="009663B1">
            <w:pPr>
              <w:pStyle w:val="Compact"/>
            </w:pPr>
            <w:r w:rsidRPr="0023426E">
              <w:t>Header 2</w:t>
            </w:r>
          </w:p>
        </w:tc>
      </w:tr>
      <w:tr w:rsidR="009663B1" w14:paraId="0180B406" w14:textId="77777777">
        <w:tc>
          <w:tcPr>
            <w:tcW w:w="0" w:type="auto"/>
          </w:tcPr>
          <w:p w14:paraId="723605EF" w14:textId="77777777" w:rsidR="009663B1" w:rsidRDefault="009663B1">
            <w:pPr>
              <w:pStyle w:val="Compact"/>
            </w:pPr>
            <w:r>
              <w:t>Row 1, Column 1</w:t>
            </w:r>
          </w:p>
        </w:tc>
        <w:tc>
          <w:tcPr>
            <w:tcW w:w="0" w:type="auto"/>
          </w:tcPr>
          <w:p w14:paraId="1D8E91EB" w14:textId="77777777" w:rsidR="009663B1" w:rsidRPr="009E65F4" w:rsidRDefault="009663B1">
            <w:pPr>
              <w:pStyle w:val="Compact"/>
              <w:rPr>
                <w:i/>
                <w:iCs/>
              </w:rPr>
            </w:pPr>
            <w:r w:rsidRPr="009E65F4">
              <w:rPr>
                <w:i/>
                <w:iCs/>
              </w:rPr>
              <w:t>Row 1, Column 2</w:t>
            </w:r>
          </w:p>
        </w:tc>
      </w:tr>
      <w:tr w:rsidR="009663B1" w14:paraId="0042928C" w14:textId="77777777">
        <w:tc>
          <w:tcPr>
            <w:tcW w:w="0" w:type="auto"/>
          </w:tcPr>
          <w:p w14:paraId="418700E1" w14:textId="77777777" w:rsidR="009663B1" w:rsidRDefault="009663B1">
            <w:pPr>
              <w:pStyle w:val="Compact"/>
            </w:pPr>
            <w:r>
              <w:t>Row 2, Column 1</w:t>
            </w:r>
          </w:p>
        </w:tc>
        <w:tc>
          <w:tcPr>
            <w:tcW w:w="0" w:type="auto"/>
          </w:tcPr>
          <w:p w14:paraId="73398224" w14:textId="77777777" w:rsidR="009663B1" w:rsidRDefault="009663B1">
            <w:pPr>
              <w:pStyle w:val="Compact"/>
            </w:pPr>
            <w:r>
              <w:t>Row 2, Column 2</w:t>
            </w:r>
          </w:p>
        </w:tc>
      </w:tr>
    </w:tbl>
    <w:p w14:paraId="64BE7DA2" w14:textId="2AA2DCCF" w:rsidR="009663B1" w:rsidRDefault="009663B1" w:rsidP="000B0F43">
      <w:pPr>
        <w:pStyle w:val="BodyText"/>
        <w:jc w:val="both"/>
        <w:rPr>
          <w:ins w:id="570" w:author="Pawel KAMINSKI" w:date="2024-06-04T15:26:00Z"/>
        </w:rPr>
      </w:pPr>
      <w:r>
        <w:t>Note that the styling of a table does not influence how the platform will render it.</w:t>
      </w:r>
      <w:r w:rsidR="0046673B">
        <w:t xml:space="preserve"> The general rules of styling are applied, though (see for example the bolded table headers).</w:t>
      </w:r>
      <w:r w:rsidR="66B9F0A3">
        <w:t xml:space="preserve"> </w:t>
      </w:r>
      <w:r w:rsidR="00AF417A">
        <w:t>Please</w:t>
      </w:r>
      <w:r w:rsidR="00BC1AA7">
        <w:t xml:space="preserve"> refrain from using unnecessary highlights (italics, bold).</w:t>
      </w:r>
    </w:p>
    <w:p w14:paraId="1BF4A1E5" w14:textId="43A7ABF1" w:rsidR="00827881" w:rsidDel="00827881" w:rsidRDefault="00827881" w:rsidP="000B0F43">
      <w:pPr>
        <w:pStyle w:val="BodyText"/>
        <w:jc w:val="both"/>
        <w:rPr>
          <w:del w:id="571" w:author="Pawel KAMINSKI" w:date="2024-06-04T15:26:00Z"/>
        </w:rPr>
      </w:pPr>
    </w:p>
    <w:p w14:paraId="0400781A" w14:textId="77777777" w:rsidR="00827881" w:rsidRDefault="00827881" w:rsidP="000B0F43">
      <w:pPr>
        <w:pStyle w:val="BodyText"/>
        <w:jc w:val="both"/>
      </w:pPr>
    </w:p>
    <w:p w14:paraId="6583D161" w14:textId="1120F9FB" w:rsidR="00827881" w:rsidRDefault="00A10154" w:rsidP="006D0679">
      <w:pPr>
        <w:pStyle w:val="Caption"/>
      </w:pPr>
      <w:r>
        <w:t xml:space="preserve">Table </w:t>
      </w:r>
      <w:fldSimple w:instr=" SEQ Table \* ARABIC ">
        <w:r w:rsidR="00A94C10">
          <w:rPr>
            <w:noProof/>
          </w:rPr>
          <w:t>5</w:t>
        </w:r>
      </w:fldSimple>
      <w:r>
        <w:t>: The second example of a table</w:t>
      </w:r>
      <w:r w:rsidR="0013188F">
        <w:t>.</w:t>
      </w:r>
    </w:p>
    <w:tbl>
      <w:tblPr>
        <w:tblStyle w:val="Table"/>
        <w:tblW w:w="2079" w:type="pct"/>
        <w:tblLook w:val="07E0" w:firstRow="1" w:lastRow="1" w:firstColumn="1" w:lastColumn="1" w:noHBand="1" w:noVBand="1"/>
      </w:tblPr>
      <w:tblGrid>
        <w:gridCol w:w="1946"/>
        <w:gridCol w:w="1946"/>
      </w:tblGrid>
      <w:tr w:rsidR="00332000" w14:paraId="2D09EF51" w14:textId="77777777" w:rsidTr="009663B1">
        <w:tc>
          <w:tcPr>
            <w:tcW w:w="0" w:type="auto"/>
            <w:tcBorders>
              <w:bottom w:val="single" w:sz="0" w:space="0" w:color="auto"/>
            </w:tcBorders>
            <w:vAlign w:val="bottom"/>
          </w:tcPr>
          <w:p w14:paraId="39593A07" w14:textId="77777777" w:rsidR="00332000" w:rsidRPr="00294D53" w:rsidRDefault="00332000">
            <w:pPr>
              <w:pStyle w:val="Compact"/>
              <w:rPr>
                <w:b/>
                <w:bCs/>
              </w:rPr>
            </w:pPr>
            <w:r w:rsidRPr="00294D53">
              <w:rPr>
                <w:b/>
                <w:bCs/>
              </w:rPr>
              <w:t>Header 1</w:t>
            </w:r>
          </w:p>
        </w:tc>
        <w:tc>
          <w:tcPr>
            <w:tcW w:w="0" w:type="auto"/>
            <w:tcBorders>
              <w:bottom w:val="single" w:sz="0" w:space="0" w:color="auto"/>
            </w:tcBorders>
            <w:vAlign w:val="bottom"/>
          </w:tcPr>
          <w:p w14:paraId="2F13FE27" w14:textId="77777777" w:rsidR="00332000" w:rsidRPr="0023426E" w:rsidRDefault="00332000">
            <w:pPr>
              <w:pStyle w:val="Compact"/>
            </w:pPr>
            <w:r w:rsidRPr="0023426E">
              <w:t>Header 2</w:t>
            </w:r>
          </w:p>
        </w:tc>
      </w:tr>
      <w:tr w:rsidR="00332000" w14:paraId="04324C32" w14:textId="77777777" w:rsidTr="009663B1">
        <w:tc>
          <w:tcPr>
            <w:tcW w:w="0" w:type="auto"/>
          </w:tcPr>
          <w:p w14:paraId="712EC566" w14:textId="77777777" w:rsidR="00332000" w:rsidRDefault="00332000">
            <w:pPr>
              <w:pStyle w:val="Compact"/>
            </w:pPr>
            <w:r>
              <w:t>Row 1, Column 1</w:t>
            </w:r>
          </w:p>
        </w:tc>
        <w:tc>
          <w:tcPr>
            <w:tcW w:w="0" w:type="auto"/>
          </w:tcPr>
          <w:p w14:paraId="2A57C521" w14:textId="77777777" w:rsidR="00332000" w:rsidRPr="009E65F4" w:rsidRDefault="00332000">
            <w:pPr>
              <w:pStyle w:val="Compact"/>
              <w:rPr>
                <w:i/>
                <w:iCs/>
              </w:rPr>
            </w:pPr>
            <w:r w:rsidRPr="009E65F4">
              <w:rPr>
                <w:i/>
                <w:iCs/>
              </w:rPr>
              <w:t>Row 1, Column 2</w:t>
            </w:r>
          </w:p>
        </w:tc>
      </w:tr>
      <w:tr w:rsidR="00332000" w14:paraId="5A3D1EBA" w14:textId="77777777" w:rsidTr="009663B1">
        <w:tc>
          <w:tcPr>
            <w:tcW w:w="0" w:type="auto"/>
          </w:tcPr>
          <w:p w14:paraId="18A1DF67" w14:textId="77777777" w:rsidR="00332000" w:rsidRDefault="00332000">
            <w:pPr>
              <w:pStyle w:val="Compact"/>
            </w:pPr>
            <w:r>
              <w:t>Row 2, Column 1</w:t>
            </w:r>
          </w:p>
        </w:tc>
        <w:tc>
          <w:tcPr>
            <w:tcW w:w="0" w:type="auto"/>
          </w:tcPr>
          <w:p w14:paraId="15041F9A" w14:textId="77777777" w:rsidR="00332000" w:rsidRDefault="00332000">
            <w:pPr>
              <w:pStyle w:val="Compact"/>
            </w:pPr>
            <w:r>
              <w:t>Row 2, Column 2</w:t>
            </w:r>
          </w:p>
        </w:tc>
      </w:tr>
    </w:tbl>
    <w:p w14:paraId="0B16AAA0" w14:textId="77777777" w:rsidR="00CA5C9F" w:rsidRDefault="00CA5C9F" w:rsidP="00E915DF"/>
    <w:p w14:paraId="0A6E198B" w14:textId="377433A5" w:rsidR="00BC1AA7" w:rsidRPr="00C04588" w:rsidDel="006333F7" w:rsidRDefault="00BC1AA7">
      <w:pPr>
        <w:pStyle w:val="BodyText"/>
        <w:jc w:val="both"/>
        <w:rPr>
          <w:del w:id="572" w:author="Pawel KAMINSKI" w:date="2024-06-04T10:49:00Z"/>
        </w:rPr>
        <w:pPrChange w:id="573" w:author="Pawel KAMINSKI" w:date="2024-06-04T15:46:00Z">
          <w:pPr/>
        </w:pPrChange>
      </w:pPr>
      <w:commentRangeStart w:id="574"/>
      <w:commentRangeStart w:id="575"/>
      <w:commentRangeStart w:id="576"/>
      <w:commentRangeStart w:id="577"/>
      <w:commentRangeStart w:id="578"/>
      <w:r>
        <w:t>All tables</w:t>
      </w:r>
      <w:ins w:id="579" w:author="Pawel KAMINSKI" w:date="2024-06-04T15:22:00Z">
        <w:r w:rsidR="009F7943">
          <w:t xml:space="preserve"> other than Metadata Tables</w:t>
        </w:r>
      </w:ins>
      <w:r>
        <w:t xml:space="preserve"> need to be</w:t>
      </w:r>
      <w:r w:rsidR="00805816">
        <w:t xml:space="preserve"> numbered and</w:t>
      </w:r>
      <w:r>
        <w:t xml:space="preserve"> accompanied by a </w:t>
      </w:r>
      <w:r w:rsidR="00702C8A">
        <w:t>table heading or caption</w:t>
      </w:r>
      <w:r w:rsidR="00805816">
        <w:t xml:space="preserve">, e.g. Table 1: </w:t>
      </w:r>
      <w:r w:rsidR="00C13E96">
        <w:t>Examples of formatting a table.</w:t>
      </w:r>
      <w:commentRangeEnd w:id="574"/>
      <w:r>
        <w:rPr>
          <w:rStyle w:val="CommentReference"/>
        </w:rPr>
        <w:commentReference w:id="574"/>
      </w:r>
      <w:commentRangeEnd w:id="575"/>
      <w:r>
        <w:rPr>
          <w:rStyle w:val="CommentReference"/>
        </w:rPr>
        <w:commentReference w:id="575"/>
      </w:r>
      <w:commentRangeEnd w:id="576"/>
      <w:r>
        <w:rPr>
          <w:rStyle w:val="CommentReference"/>
        </w:rPr>
        <w:commentReference w:id="576"/>
      </w:r>
      <w:commentRangeEnd w:id="577"/>
      <w:r w:rsidR="00836345">
        <w:rPr>
          <w:rStyle w:val="CommentReference"/>
        </w:rPr>
        <w:commentReference w:id="577"/>
      </w:r>
      <w:commentRangeEnd w:id="578"/>
      <w:r w:rsidR="00550D99">
        <w:rPr>
          <w:rStyle w:val="CommentReference"/>
        </w:rPr>
        <w:commentReference w:id="578"/>
      </w:r>
    </w:p>
    <w:p w14:paraId="7176632F" w14:textId="77C12751" w:rsidR="00E915DF" w:rsidDel="006333F7" w:rsidRDefault="00E915DF">
      <w:pPr>
        <w:pStyle w:val="BodyText"/>
        <w:jc w:val="both"/>
        <w:rPr>
          <w:del w:id="581" w:author="Pawel KAMINSKI" w:date="2024-06-04T10:49:00Z"/>
        </w:rPr>
        <w:pPrChange w:id="582" w:author="Pawel KAMINSKI" w:date="2024-06-04T15:46:00Z">
          <w:pPr>
            <w:pStyle w:val="Heading2"/>
          </w:pPr>
        </w:pPrChange>
      </w:pPr>
      <w:bookmarkStart w:id="583" w:name="admonitions-myst-feature"/>
      <w:bookmarkEnd w:id="569"/>
      <w:commentRangeStart w:id="584"/>
      <w:commentRangeStart w:id="585"/>
      <w:commentRangeStart w:id="586"/>
      <w:del w:id="587" w:author="Pawel KAMINSKI" w:date="2024-06-04T10:49:00Z">
        <w:r w:rsidDel="006333F7">
          <w:delText>Directives</w:delText>
        </w:r>
        <w:commentRangeEnd w:id="584"/>
        <w:r w:rsidDel="006333F7">
          <w:rPr>
            <w:rStyle w:val="CommentReference"/>
          </w:rPr>
          <w:commentReference w:id="584"/>
        </w:r>
        <w:commentRangeEnd w:id="585"/>
        <w:r w:rsidDel="006333F7">
          <w:rPr>
            <w:rStyle w:val="CommentReference"/>
          </w:rPr>
          <w:commentReference w:id="585"/>
        </w:r>
      </w:del>
      <w:commentRangeEnd w:id="586"/>
      <w:r w:rsidR="00C90DF6">
        <w:rPr>
          <w:rStyle w:val="CommentReference"/>
        </w:rPr>
        <w:commentReference w:id="586"/>
      </w:r>
    </w:p>
    <w:p w14:paraId="2127A035" w14:textId="21BAB8E4" w:rsidR="00B94245" w:rsidDel="006333F7" w:rsidRDefault="00972B6E" w:rsidP="006B4727">
      <w:pPr>
        <w:pStyle w:val="BodyText"/>
        <w:jc w:val="both"/>
        <w:rPr>
          <w:del w:id="588" w:author="Pawel KAMINSKI" w:date="2024-06-04T10:49:00Z"/>
        </w:rPr>
      </w:pPr>
      <w:del w:id="589" w:author="Pawel KAMINSKI" w:date="2024-06-04T10:49:00Z">
        <w:r w:rsidDel="006333F7">
          <w:delText xml:space="preserve">Directives are multi-line containers that allow you to place a complex element that will be interpreted by the platform. </w:delText>
        </w:r>
        <w:r w:rsidR="68EB0C69" w:rsidDel="006333F7">
          <w:delText>Generally</w:delText>
        </w:r>
        <w:r w:rsidDel="006333F7">
          <w:delText>, each directive consists of an opening colon fence (`:::`), name of a directive enclosed in braces (`{directive-name}`), content, and closing colon fence.</w:delText>
        </w:r>
        <w:r w:rsidR="00347550" w:rsidDel="006333F7">
          <w:delText xml:space="preserve"> Directives </w:delText>
        </w:r>
        <w:r w:rsidR="0EAE3421" w:rsidDel="006333F7">
          <w:delText>must</w:delText>
        </w:r>
        <w:r w:rsidR="00347550" w:rsidDel="006333F7">
          <w:delText xml:space="preserve"> be </w:delText>
        </w:r>
        <w:r w:rsidR="70350A79" w:rsidDel="006333F7">
          <w:delText>continued</w:delText>
        </w:r>
        <w:r w:rsidR="00347550" w:rsidDel="006333F7">
          <w:delText xml:space="preserve"> text without blank lines. </w:delText>
        </w:r>
        <w:r w:rsidR="4CCE1E96" w:rsidDel="006333F7">
          <w:delText>The syntax</w:delText>
        </w:r>
        <w:r w:rsidR="00347550" w:rsidDel="006333F7">
          <w:delText xml:space="preserve"> of a directive is presented below. Later in this chapter you will find examples of many different directives.</w:delText>
        </w:r>
      </w:del>
    </w:p>
    <w:p w14:paraId="0BC083B1" w14:textId="1E4E45E4" w:rsidR="004C71E7" w:rsidDel="006333F7" w:rsidRDefault="00EC1E4A">
      <w:pPr>
        <w:pStyle w:val="BodyText"/>
        <w:jc w:val="both"/>
        <w:rPr>
          <w:del w:id="590" w:author="Pawel KAMINSKI" w:date="2024-06-04T10:49:00Z"/>
          <w:rFonts w:eastAsiaTheme="minorEastAsia"/>
        </w:rPr>
        <w:pPrChange w:id="591" w:author="Pawel KAMINSKI" w:date="2024-06-04T15:46:00Z">
          <w:pPr>
            <w:pStyle w:val="BodyText"/>
          </w:pPr>
        </w:pPrChange>
      </w:pPr>
      <w:del w:id="592" w:author="Pawel KAMINSKI" w:date="2024-06-04T10:49:00Z">
        <w:r w:rsidRPr="00EC1E4A" w:rsidDel="006333F7">
          <w:rPr>
            <w:noProof/>
          </w:rPr>
          <w:drawing>
            <wp:inline distT="0" distB="0" distL="0" distR="0" wp14:anchorId="100EB6F8" wp14:editId="22F0FE60">
              <wp:extent cx="5943600" cy="732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32790"/>
                      </a:xfrm>
                      <a:prstGeom prst="rect">
                        <a:avLst/>
                      </a:prstGeom>
                    </pic:spPr>
                  </pic:pic>
                </a:graphicData>
              </a:graphic>
            </wp:inline>
          </w:drawing>
        </w:r>
      </w:del>
    </w:p>
    <w:p w14:paraId="7350FC66" w14:textId="01FDA251" w:rsidR="00161AEE" w:rsidDel="006333F7" w:rsidRDefault="00161AEE">
      <w:pPr>
        <w:pStyle w:val="BodyText"/>
        <w:jc w:val="both"/>
        <w:rPr>
          <w:del w:id="593" w:author="Pawel KAMINSKI" w:date="2024-06-04T10:49:00Z"/>
          <w:rFonts w:eastAsiaTheme="minorEastAsia"/>
        </w:rPr>
        <w:pPrChange w:id="594" w:author="Pawel KAMINSKI" w:date="2024-06-04T15:46:00Z">
          <w:pPr>
            <w:pStyle w:val="BodyText"/>
          </w:pPr>
        </w:pPrChange>
      </w:pPr>
      <w:del w:id="595" w:author="Pawel KAMINSKI" w:date="2024-06-04T10:49:00Z">
        <w:r w:rsidRPr="008A28C7" w:rsidDel="006333F7">
          <w:rPr>
            <w:rFonts w:eastAsiaTheme="minorEastAsia"/>
          </w:rPr>
          <w:delText>:::{</w:delText>
        </w:r>
        <w:r w:rsidR="00037CD1" w:rsidDel="006333F7">
          <w:rPr>
            <w:rFonts w:eastAsiaTheme="minorEastAsia"/>
          </w:rPr>
          <w:delText>i</w:delText>
        </w:r>
        <w:r w:rsidR="00BF2ED9" w:rsidDel="006333F7">
          <w:rPr>
            <w:rFonts w:eastAsiaTheme="minorEastAsia"/>
          </w:rPr>
          <w:delText>mportant</w:delText>
        </w:r>
        <w:r w:rsidRPr="008A28C7" w:rsidDel="006333F7">
          <w:rPr>
            <w:rFonts w:eastAsiaTheme="minorEastAsia"/>
          </w:rPr>
          <w:delText>}</w:delText>
        </w:r>
        <w:r w:rsidR="00895196" w:rsidDel="006333F7">
          <w:rPr>
            <w:rFonts w:eastAsiaTheme="minorEastAsia"/>
          </w:rPr>
          <w:br/>
        </w:r>
        <w:r w:rsidDel="006333F7">
          <w:rPr>
            <w:rFonts w:eastAsiaTheme="minorEastAsia"/>
          </w:rPr>
          <w:delText>Remember, directives must be a continues text undivided by blank lines. To avoid common problems with directives that span multiple lines, you might need to use the “Shift + Enter” instead of splitting lines with “Enter” to format your equation.</w:delText>
        </w:r>
        <w:r w:rsidR="00895196" w:rsidDel="006333F7">
          <w:rPr>
            <w:rFonts w:eastAsiaTheme="minorEastAsia"/>
          </w:rPr>
          <w:br/>
        </w:r>
        <w:r w:rsidRPr="008A28C7" w:rsidDel="006333F7">
          <w:rPr>
            <w:rFonts w:eastAsiaTheme="minorEastAsia"/>
          </w:rPr>
          <w:delText>:::</w:delText>
        </w:r>
      </w:del>
    </w:p>
    <w:p w14:paraId="6ED59FF2" w14:textId="77777777" w:rsidR="00161AEE" w:rsidRDefault="00161AEE">
      <w:pPr>
        <w:pStyle w:val="BodyText"/>
        <w:jc w:val="both"/>
        <w:pPrChange w:id="596" w:author="Pawel KAMINSKI" w:date="2024-06-04T15:46:00Z">
          <w:pPr>
            <w:pStyle w:val="BodyText"/>
          </w:pPr>
        </w:pPrChange>
      </w:pPr>
    </w:p>
    <w:p w14:paraId="5F508382" w14:textId="5BDF0C8F" w:rsidR="002C397A" w:rsidDel="006333F7" w:rsidRDefault="00EE1DD5" w:rsidP="7E0CE381">
      <w:pPr>
        <w:pStyle w:val="Heading3"/>
        <w:rPr>
          <w:del w:id="597" w:author="Pawel KAMINSKI" w:date="2024-06-04T10:49:00Z"/>
          <w:rFonts w:ascii="Consolas" w:eastAsia="Times New Roman" w:hAnsi="Consolas" w:cs="Courier New"/>
          <w:color w:val="1F2328"/>
          <w:sz w:val="20"/>
          <w:szCs w:val="20"/>
        </w:rPr>
      </w:pPr>
      <w:del w:id="598" w:author="Pawel KAMINSKI" w:date="2024-06-04T10:49:00Z">
        <w:r w:rsidDel="006333F7">
          <w:br/>
        </w:r>
        <w:r w:rsidDel="006333F7">
          <w:br/>
          <w:delText>Admonitions</w:delText>
        </w:r>
        <w:bookmarkEnd w:id="583"/>
      </w:del>
    </w:p>
    <w:p w14:paraId="2ED20970" w14:textId="7C5421D1" w:rsidR="002C397A" w:rsidDel="006333F7" w:rsidRDefault="00EE1DD5">
      <w:pPr>
        <w:pStyle w:val="FirstParagraph"/>
        <w:rPr>
          <w:del w:id="599" w:author="Pawel KAMINSKI" w:date="2024-06-04T10:49:00Z"/>
        </w:rPr>
      </w:pPr>
      <w:commentRangeStart w:id="600"/>
      <w:commentRangeStart w:id="601"/>
      <w:commentRangeStart w:id="602"/>
      <w:commentRangeStart w:id="603"/>
      <w:del w:id="604" w:author="Pawel KAMINSKI" w:date="2024-06-04T10:49:00Z">
        <w:r w:rsidDel="006333F7">
          <w:delText xml:space="preserve">Admonitions </w:delText>
        </w:r>
        <w:commentRangeEnd w:id="600"/>
        <w:r w:rsidDel="006333F7">
          <w:rPr>
            <w:rStyle w:val="CommentReference"/>
          </w:rPr>
          <w:commentReference w:id="600"/>
        </w:r>
        <w:commentRangeEnd w:id="601"/>
        <w:r w:rsidDel="006333F7">
          <w:rPr>
            <w:rStyle w:val="CommentReference"/>
          </w:rPr>
          <w:commentReference w:id="601"/>
        </w:r>
        <w:commentRangeEnd w:id="602"/>
        <w:r w:rsidDel="006333F7">
          <w:rPr>
            <w:rStyle w:val="CommentReference"/>
          </w:rPr>
          <w:commentReference w:id="602"/>
        </w:r>
      </w:del>
      <w:commentRangeEnd w:id="603"/>
      <w:r w:rsidR="00EC1425">
        <w:rPr>
          <w:rStyle w:val="CommentReference"/>
        </w:rPr>
        <w:commentReference w:id="603"/>
      </w:r>
      <w:del w:id="606" w:author="Pawel KAMINSKI" w:date="2024-06-04T10:49:00Z">
        <w:r w:rsidDel="006333F7">
          <w:delText>highlight a particular block of text that exists slightly apart from the narrative of your page, such as a note or a warning.</w:delText>
        </w:r>
      </w:del>
    </w:p>
    <w:p w14:paraId="271E7137" w14:textId="67B6F740" w:rsidR="00703F3D" w:rsidDel="006333F7" w:rsidRDefault="004F572D" w:rsidP="00703F3D">
      <w:pPr>
        <w:pStyle w:val="BodyText"/>
        <w:rPr>
          <w:del w:id="607" w:author="Pawel KAMINSKI" w:date="2024-06-04T10:49:00Z"/>
        </w:rPr>
      </w:pPr>
      <w:del w:id="608" w:author="Pawel KAMINSKI" w:date="2024-06-04T10:49:00Z">
        <w:r w:rsidDel="006333F7">
          <w:rPr>
            <w:noProof/>
          </w:rPr>
          <w:drawing>
            <wp:inline distT="0" distB="0" distL="0" distR="0" wp14:anchorId="5E5E64CE" wp14:editId="3700BFB2">
              <wp:extent cx="5943600" cy="12230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223010"/>
                      </a:xfrm>
                      <a:prstGeom prst="rect">
                        <a:avLst/>
                      </a:prstGeom>
                      <a:noFill/>
                      <a:ln>
                        <a:noFill/>
                      </a:ln>
                    </pic:spPr>
                  </pic:pic>
                </a:graphicData>
              </a:graphic>
            </wp:inline>
          </w:drawing>
        </w:r>
      </w:del>
    </w:p>
    <w:p w14:paraId="0E21112D" w14:textId="3A984D48" w:rsidR="00703F3D" w:rsidDel="006333F7" w:rsidRDefault="00385BCB" w:rsidP="00703F3D">
      <w:pPr>
        <w:pStyle w:val="BodyText"/>
        <w:rPr>
          <w:del w:id="609" w:author="Pawel KAMINSKI" w:date="2024-06-04T10:49:00Z"/>
        </w:rPr>
      </w:pPr>
      <w:del w:id="610" w:author="Pawel KAMINSKI" w:date="2024-06-04T10:49:00Z">
        <w:r w:rsidDel="006333F7">
          <w:delText xml:space="preserve">To achieve that, you </w:delText>
        </w:r>
        <w:r w:rsidR="1C13DDBB" w:rsidDel="006333F7">
          <w:delText>must</w:delText>
        </w:r>
        <w:r w:rsidDel="006333F7">
          <w:delText xml:space="preserve"> use the following syntax:</w:delText>
        </w:r>
      </w:del>
    </w:p>
    <w:p w14:paraId="4B65418E" w14:textId="0181F657" w:rsidR="00926D4C" w:rsidDel="006333F7" w:rsidRDefault="00385BCB" w:rsidP="00703F3D">
      <w:pPr>
        <w:pStyle w:val="BodyText"/>
        <w:rPr>
          <w:del w:id="611" w:author="Pawel KAMINSKI" w:date="2024-06-04T10:49:00Z"/>
        </w:rPr>
      </w:pPr>
      <w:del w:id="612" w:author="Pawel KAMINSKI" w:date="2024-06-04T10:49:00Z">
        <w:r w:rsidDel="006333F7">
          <w:rPr>
            <w:rStyle w:val="VerbatimChar"/>
          </w:rPr>
          <w:delText>:::{tip}</w:delText>
        </w:r>
        <w:r w:rsidDel="006333F7">
          <w:br/>
        </w:r>
        <w:r w:rsidDel="006333F7">
          <w:rPr>
            <w:rStyle w:val="VerbatimChar"/>
          </w:rPr>
          <w:delText>Block of text that is separated from the rest of the page.</w:delText>
        </w:r>
        <w:r w:rsidDel="006333F7">
          <w:br/>
        </w:r>
        <w:r w:rsidDel="006333F7">
          <w:rPr>
            <w:rStyle w:val="VerbatimChar"/>
          </w:rPr>
          <w:delText>:::</w:delText>
        </w:r>
        <w:r w:rsidDel="006333F7">
          <w:br/>
        </w:r>
      </w:del>
    </w:p>
    <w:p w14:paraId="77036927" w14:textId="78D023FA" w:rsidR="00573A87" w:rsidDel="006333F7" w:rsidRDefault="00D87343" w:rsidP="000B0F43">
      <w:pPr>
        <w:pStyle w:val="BodyText"/>
        <w:jc w:val="both"/>
        <w:rPr>
          <w:del w:id="613" w:author="Pawel KAMINSKI" w:date="2024-06-04T10:49:00Z"/>
        </w:rPr>
      </w:pPr>
      <w:del w:id="614" w:author="Pawel KAMINSKI" w:date="2024-06-04T10:49:00Z">
        <w:r w:rsidDel="006333F7">
          <w:delText>Y</w:delText>
        </w:r>
        <w:r w:rsidR="00385BCB" w:rsidDel="006333F7">
          <w:delText xml:space="preserve">ou can use different admonition types, which will be </w:delText>
        </w:r>
        <w:r w:rsidR="6276185B" w:rsidDel="006333F7">
          <w:delText>rendered</w:delText>
        </w:r>
        <w:r w:rsidR="00385BCB" w:rsidDel="006333F7">
          <w:delText xml:space="preserve"> using a color and an icon specific to that type. An icon might change in the future, but the general principle stays the same. Currently, </w:delText>
        </w:r>
        <w:r w:rsidR="002F0FE7" w:rsidDel="006333F7">
          <w:delText xml:space="preserve">the </w:delText>
        </w:r>
        <w:r w:rsidR="00385BCB" w:rsidDel="006333F7">
          <w:delText>supported admonition types</w:delText>
        </w:r>
        <w:r w:rsidR="002F0FE7" w:rsidDel="006333F7">
          <w:delText xml:space="preserve"> are as follows:</w:delText>
        </w:r>
        <w:bookmarkStart w:id="615" w:name="math-myst-feature"/>
      </w:del>
    </w:p>
    <w:p w14:paraId="2F752303" w14:textId="136C6788" w:rsidR="00D87343" w:rsidRPr="00770673" w:rsidDel="006333F7"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616" w:author="Pawel KAMINSKI" w:date="2024-06-04T10:49:00Z"/>
          <w:rFonts w:ascii="Consolas" w:eastAsia="Times New Roman" w:hAnsi="Consolas" w:cs="Courier New"/>
          <w:color w:val="1F2328"/>
          <w:sz w:val="20"/>
          <w:szCs w:val="20"/>
        </w:rPr>
      </w:pPr>
      <w:del w:id="617" w:author="Pawel KAMINSKI" w:date="2024-06-04T10:49:00Z">
        <w:r w:rsidRPr="00770673" w:rsidDel="006333F7">
          <w:rPr>
            <w:rFonts w:ascii="Consolas" w:eastAsia="Times New Roman" w:hAnsi="Consolas" w:cs="Courier New"/>
            <w:color w:val="1F2328"/>
            <w:sz w:val="20"/>
            <w:szCs w:val="20"/>
          </w:rPr>
          <w:delText>:::{attention}</w:delText>
        </w:r>
        <w:r w:rsidR="00B32055" w:rsidRPr="00770673" w:rsidDel="006333F7">
          <w:rPr>
            <w:rFonts w:ascii="Consolas" w:eastAsia="Times New Roman" w:hAnsi="Consolas" w:cs="Courier New"/>
            <w:color w:val="1F2328"/>
            <w:sz w:val="20"/>
            <w:szCs w:val="20"/>
          </w:rPr>
          <w:br/>
        </w:r>
        <w:r w:rsidR="00F37180" w:rsidRPr="00770673" w:rsidDel="006333F7">
          <w:rPr>
            <w:rFonts w:ascii="Consolas" w:eastAsia="Times New Roman" w:hAnsi="Consolas" w:cs="Courier New"/>
            <w:color w:val="1F2328"/>
            <w:sz w:val="20"/>
            <w:szCs w:val="20"/>
          </w:rPr>
          <w:delText>…</w:delText>
        </w:r>
        <w:r w:rsidR="00B32055" w:rsidRPr="00770673" w:rsidDel="006333F7">
          <w:rPr>
            <w:rFonts w:ascii="Consolas" w:eastAsia="Times New Roman" w:hAnsi="Consolas" w:cs="Courier New"/>
            <w:color w:val="1F2328"/>
            <w:sz w:val="20"/>
            <w:szCs w:val="20"/>
          </w:rPr>
          <w:br/>
        </w:r>
        <w:r w:rsidRPr="00770673" w:rsidDel="006333F7">
          <w:rPr>
            <w:rFonts w:ascii="Consolas" w:eastAsia="Times New Roman" w:hAnsi="Consolas" w:cs="Courier New"/>
            <w:color w:val="1F2328"/>
            <w:sz w:val="20"/>
            <w:szCs w:val="20"/>
          </w:rPr>
          <w:delText>:::</w:delText>
        </w:r>
      </w:del>
    </w:p>
    <w:p w14:paraId="1A97585E" w14:textId="40CC9696" w:rsidR="0032451B" w:rsidDel="006333F7" w:rsidRDefault="0032451B" w:rsidP="00D87343">
      <w:pPr>
        <w:pStyle w:val="BodyText"/>
        <w:rPr>
          <w:del w:id="618" w:author="Pawel KAMINSKI" w:date="2024-06-04T10:49:00Z"/>
        </w:rPr>
      </w:pPr>
    </w:p>
    <w:p w14:paraId="4B4FB189" w14:textId="5DAC941D" w:rsidR="00D87343" w:rsidRPr="00770673" w:rsidDel="006333F7"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619" w:author="Pawel KAMINSKI" w:date="2024-06-04T10:49:00Z"/>
          <w:rFonts w:ascii="Consolas" w:eastAsia="Times New Roman" w:hAnsi="Consolas" w:cs="Courier New"/>
          <w:color w:val="1F2328"/>
          <w:sz w:val="20"/>
          <w:szCs w:val="20"/>
        </w:rPr>
      </w:pPr>
      <w:del w:id="620" w:author="Pawel KAMINSKI" w:date="2024-06-04T10:49:00Z">
        <w:r w:rsidRPr="00770673" w:rsidDel="006333F7">
          <w:rPr>
            <w:rFonts w:ascii="Consolas" w:eastAsia="Times New Roman" w:hAnsi="Consolas" w:cs="Courier New"/>
            <w:color w:val="1F2328"/>
            <w:sz w:val="20"/>
            <w:szCs w:val="20"/>
          </w:rPr>
          <w:delText>:::{caution}</w:delText>
        </w:r>
        <w:r w:rsidR="00B32055" w:rsidRPr="00770673" w:rsidDel="006333F7">
          <w:rPr>
            <w:rFonts w:ascii="Consolas" w:eastAsia="Times New Roman" w:hAnsi="Consolas" w:cs="Courier New"/>
            <w:color w:val="1F2328"/>
            <w:sz w:val="20"/>
            <w:szCs w:val="20"/>
          </w:rPr>
          <w:br/>
        </w:r>
        <w:r w:rsidR="00F37180" w:rsidRPr="00770673" w:rsidDel="006333F7">
          <w:rPr>
            <w:rFonts w:ascii="Consolas" w:eastAsia="Times New Roman" w:hAnsi="Consolas" w:cs="Courier New"/>
            <w:color w:val="1F2328"/>
            <w:sz w:val="20"/>
            <w:szCs w:val="20"/>
          </w:rPr>
          <w:delText>…</w:delText>
        </w:r>
        <w:r w:rsidR="00B32055" w:rsidRPr="00770673" w:rsidDel="006333F7">
          <w:rPr>
            <w:rFonts w:ascii="Consolas" w:eastAsia="Times New Roman" w:hAnsi="Consolas" w:cs="Courier New"/>
            <w:color w:val="1F2328"/>
            <w:sz w:val="20"/>
            <w:szCs w:val="20"/>
          </w:rPr>
          <w:br/>
        </w:r>
        <w:r w:rsidRPr="00770673" w:rsidDel="006333F7">
          <w:rPr>
            <w:rFonts w:ascii="Consolas" w:eastAsia="Times New Roman" w:hAnsi="Consolas" w:cs="Courier New"/>
            <w:color w:val="1F2328"/>
            <w:sz w:val="20"/>
            <w:szCs w:val="20"/>
          </w:rPr>
          <w:delText>:::</w:delText>
        </w:r>
      </w:del>
    </w:p>
    <w:p w14:paraId="6EDE3FE1" w14:textId="40BB14A5" w:rsidR="00D87343" w:rsidDel="006333F7" w:rsidRDefault="00D87343" w:rsidP="00D87343">
      <w:pPr>
        <w:pStyle w:val="BodyText"/>
        <w:rPr>
          <w:del w:id="621" w:author="Pawel KAMINSKI" w:date="2024-06-04T10:49:00Z"/>
          <w:rStyle w:val="VerbatimChar"/>
        </w:rPr>
      </w:pPr>
    </w:p>
    <w:p w14:paraId="0C2ABFC4" w14:textId="6943FA13" w:rsidR="00160E53" w:rsidRPr="00770673" w:rsidDel="006333F7" w:rsidRDefault="00160E5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622" w:author="Pawel KAMINSKI" w:date="2024-06-04T10:49:00Z"/>
          <w:rFonts w:ascii="Consolas" w:eastAsia="Times New Roman" w:hAnsi="Consolas" w:cs="Courier New"/>
          <w:color w:val="1F2328"/>
          <w:sz w:val="20"/>
          <w:szCs w:val="20"/>
        </w:rPr>
      </w:pPr>
      <w:del w:id="623" w:author="Pawel KAMINSKI" w:date="2024-06-04T10:49:00Z">
        <w:r w:rsidRPr="00770673" w:rsidDel="006333F7">
          <w:rPr>
            <w:rFonts w:ascii="Consolas" w:eastAsia="Times New Roman" w:hAnsi="Consolas" w:cs="Courier New"/>
            <w:color w:val="1F2328"/>
            <w:sz w:val="20"/>
            <w:szCs w:val="20"/>
          </w:rPr>
          <w:delText>:::{warning}</w:delText>
        </w:r>
        <w:r w:rsidRPr="00770673" w:rsidDel="006333F7">
          <w:rPr>
            <w:rFonts w:ascii="Consolas" w:eastAsia="Times New Roman" w:hAnsi="Consolas" w:cs="Courier New"/>
            <w:color w:val="1F2328"/>
            <w:sz w:val="20"/>
            <w:szCs w:val="20"/>
          </w:rPr>
          <w:br/>
          <w:delText>…</w:delText>
        </w:r>
        <w:r w:rsidRPr="00770673" w:rsidDel="006333F7">
          <w:rPr>
            <w:rFonts w:ascii="Consolas" w:eastAsia="Times New Roman" w:hAnsi="Consolas" w:cs="Courier New"/>
            <w:color w:val="1F2328"/>
            <w:sz w:val="20"/>
            <w:szCs w:val="20"/>
          </w:rPr>
          <w:br/>
          <w:delText>:::</w:delText>
        </w:r>
      </w:del>
    </w:p>
    <w:p w14:paraId="34E9E609" w14:textId="6FDD9D64" w:rsidR="00160E53" w:rsidDel="006333F7" w:rsidRDefault="00160E53" w:rsidP="00D87343">
      <w:pPr>
        <w:pStyle w:val="BodyText"/>
        <w:rPr>
          <w:del w:id="624" w:author="Pawel KAMINSKI" w:date="2024-06-04T10:49:00Z"/>
          <w:rStyle w:val="VerbatimChar"/>
        </w:rPr>
      </w:pPr>
    </w:p>
    <w:p w14:paraId="5860AE8E" w14:textId="275128FD" w:rsidR="00D87343" w:rsidRPr="00770673" w:rsidDel="006333F7"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625" w:author="Pawel KAMINSKI" w:date="2024-06-04T10:49:00Z"/>
          <w:rFonts w:ascii="Consolas" w:eastAsia="Times New Roman" w:hAnsi="Consolas" w:cs="Courier New"/>
          <w:color w:val="1F2328"/>
          <w:sz w:val="20"/>
          <w:szCs w:val="20"/>
        </w:rPr>
      </w:pPr>
      <w:del w:id="626" w:author="Pawel KAMINSKI" w:date="2024-06-04T10:49:00Z">
        <w:r w:rsidRPr="00770673" w:rsidDel="006333F7">
          <w:rPr>
            <w:rFonts w:ascii="Consolas" w:eastAsia="Times New Roman" w:hAnsi="Consolas" w:cs="Courier New"/>
            <w:color w:val="1F2328"/>
            <w:sz w:val="20"/>
            <w:szCs w:val="20"/>
          </w:rPr>
          <w:delText>:::{danger}</w:delText>
        </w:r>
        <w:r w:rsidR="00B32055" w:rsidRPr="00770673" w:rsidDel="006333F7">
          <w:rPr>
            <w:rFonts w:ascii="Consolas" w:eastAsia="Times New Roman" w:hAnsi="Consolas" w:cs="Courier New"/>
            <w:color w:val="1F2328"/>
            <w:sz w:val="20"/>
            <w:szCs w:val="20"/>
          </w:rPr>
          <w:br/>
        </w:r>
        <w:r w:rsidR="00F37180" w:rsidRPr="00770673" w:rsidDel="006333F7">
          <w:rPr>
            <w:rFonts w:ascii="Consolas" w:eastAsia="Times New Roman" w:hAnsi="Consolas" w:cs="Courier New"/>
            <w:color w:val="1F2328"/>
            <w:sz w:val="20"/>
            <w:szCs w:val="20"/>
          </w:rPr>
          <w:delText>…</w:delText>
        </w:r>
        <w:r w:rsidR="00B32055" w:rsidRPr="00770673" w:rsidDel="006333F7">
          <w:rPr>
            <w:rFonts w:ascii="Consolas" w:eastAsia="Times New Roman" w:hAnsi="Consolas" w:cs="Courier New"/>
            <w:color w:val="1F2328"/>
            <w:sz w:val="20"/>
            <w:szCs w:val="20"/>
          </w:rPr>
          <w:br/>
        </w:r>
        <w:r w:rsidRPr="00770673" w:rsidDel="006333F7">
          <w:rPr>
            <w:rFonts w:ascii="Consolas" w:eastAsia="Times New Roman" w:hAnsi="Consolas" w:cs="Courier New"/>
            <w:color w:val="1F2328"/>
            <w:sz w:val="20"/>
            <w:szCs w:val="20"/>
          </w:rPr>
          <w:delText>:::</w:delText>
        </w:r>
      </w:del>
    </w:p>
    <w:p w14:paraId="1FD8AA7A" w14:textId="6F9E3199" w:rsidR="00D87343" w:rsidDel="006333F7" w:rsidRDefault="00D87343" w:rsidP="00D87343">
      <w:pPr>
        <w:pStyle w:val="BodyText"/>
        <w:rPr>
          <w:del w:id="627" w:author="Pawel KAMINSKI" w:date="2024-06-04T10:49:00Z"/>
          <w:rStyle w:val="VerbatimChar"/>
        </w:rPr>
      </w:pPr>
    </w:p>
    <w:p w14:paraId="22A4391C" w14:textId="45EB4F76" w:rsidR="00D87343" w:rsidRPr="00770673" w:rsidDel="006333F7"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628" w:author="Pawel KAMINSKI" w:date="2024-06-04T10:49:00Z"/>
          <w:rFonts w:ascii="Consolas" w:eastAsia="Times New Roman" w:hAnsi="Consolas" w:cs="Courier New"/>
          <w:color w:val="1F2328"/>
          <w:sz w:val="20"/>
          <w:szCs w:val="20"/>
        </w:rPr>
      </w:pPr>
      <w:del w:id="629" w:author="Pawel KAMINSKI" w:date="2024-06-04T10:49:00Z">
        <w:r w:rsidRPr="00770673" w:rsidDel="006333F7">
          <w:rPr>
            <w:rFonts w:ascii="Consolas" w:eastAsia="Times New Roman" w:hAnsi="Consolas" w:cs="Courier New"/>
            <w:color w:val="1F2328"/>
            <w:sz w:val="20"/>
            <w:szCs w:val="20"/>
          </w:rPr>
          <w:delText>:::{error}</w:delText>
        </w:r>
        <w:r w:rsidR="00B32055" w:rsidRPr="00770673" w:rsidDel="006333F7">
          <w:rPr>
            <w:rFonts w:ascii="Consolas" w:eastAsia="Times New Roman" w:hAnsi="Consolas" w:cs="Courier New"/>
            <w:color w:val="1F2328"/>
            <w:sz w:val="20"/>
            <w:szCs w:val="20"/>
          </w:rPr>
          <w:br/>
        </w:r>
        <w:r w:rsidR="00F37180" w:rsidRPr="00770673" w:rsidDel="006333F7">
          <w:rPr>
            <w:rFonts w:ascii="Consolas" w:eastAsia="Times New Roman" w:hAnsi="Consolas" w:cs="Courier New"/>
            <w:color w:val="1F2328"/>
            <w:sz w:val="20"/>
            <w:szCs w:val="20"/>
          </w:rPr>
          <w:delText>…</w:delText>
        </w:r>
        <w:r w:rsidR="00B32055" w:rsidRPr="00770673" w:rsidDel="006333F7">
          <w:rPr>
            <w:rFonts w:ascii="Consolas" w:eastAsia="Times New Roman" w:hAnsi="Consolas" w:cs="Courier New"/>
            <w:color w:val="1F2328"/>
            <w:sz w:val="20"/>
            <w:szCs w:val="20"/>
          </w:rPr>
          <w:br/>
        </w:r>
        <w:r w:rsidRPr="00770673" w:rsidDel="006333F7">
          <w:rPr>
            <w:rFonts w:ascii="Consolas" w:eastAsia="Times New Roman" w:hAnsi="Consolas" w:cs="Courier New"/>
            <w:color w:val="1F2328"/>
            <w:sz w:val="20"/>
            <w:szCs w:val="20"/>
          </w:rPr>
          <w:delText>:::</w:delText>
        </w:r>
      </w:del>
    </w:p>
    <w:p w14:paraId="6D0164CE" w14:textId="6F5428F9" w:rsidR="00D87343" w:rsidDel="006333F7" w:rsidRDefault="00D87343" w:rsidP="00D87343">
      <w:pPr>
        <w:pStyle w:val="BodyText"/>
        <w:rPr>
          <w:del w:id="630" w:author="Pawel KAMINSKI" w:date="2024-06-04T10:49:00Z"/>
          <w:rStyle w:val="VerbatimChar"/>
        </w:rPr>
      </w:pPr>
    </w:p>
    <w:p w14:paraId="7320CFF4" w14:textId="0A554650" w:rsidR="00D153BC" w:rsidRPr="00770673" w:rsidDel="006333F7" w:rsidRDefault="00D153BC"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631" w:author="Pawel KAMINSKI" w:date="2024-06-04T10:49:00Z"/>
          <w:rFonts w:ascii="Consolas" w:eastAsia="Times New Roman" w:hAnsi="Consolas" w:cs="Courier New"/>
          <w:color w:val="1F2328"/>
          <w:sz w:val="20"/>
          <w:szCs w:val="20"/>
        </w:rPr>
      </w:pPr>
      <w:del w:id="632" w:author="Pawel KAMINSKI" w:date="2024-06-04T10:49:00Z">
        <w:r w:rsidRPr="00770673" w:rsidDel="006333F7">
          <w:rPr>
            <w:rFonts w:ascii="Consolas" w:eastAsia="Times New Roman" w:hAnsi="Consolas" w:cs="Courier New"/>
            <w:color w:val="1F2328"/>
            <w:sz w:val="20"/>
            <w:szCs w:val="20"/>
          </w:rPr>
          <w:delText>:::{tip}</w:delText>
        </w:r>
        <w:r w:rsidR="00B32055" w:rsidRPr="00770673" w:rsidDel="006333F7">
          <w:rPr>
            <w:rFonts w:ascii="Consolas" w:eastAsia="Times New Roman" w:hAnsi="Consolas" w:cs="Courier New"/>
            <w:color w:val="1F2328"/>
            <w:sz w:val="20"/>
            <w:szCs w:val="20"/>
          </w:rPr>
          <w:br/>
        </w:r>
        <w:r w:rsidRPr="00770673" w:rsidDel="006333F7">
          <w:rPr>
            <w:rFonts w:ascii="Consolas" w:eastAsia="Times New Roman" w:hAnsi="Consolas" w:cs="Courier New"/>
            <w:color w:val="1F2328"/>
            <w:sz w:val="20"/>
            <w:szCs w:val="20"/>
          </w:rPr>
          <w:delText>…</w:delText>
        </w:r>
        <w:r w:rsidR="00B32055" w:rsidRPr="00770673" w:rsidDel="006333F7">
          <w:rPr>
            <w:rFonts w:ascii="Consolas" w:eastAsia="Times New Roman" w:hAnsi="Consolas" w:cs="Courier New"/>
            <w:color w:val="1F2328"/>
            <w:sz w:val="20"/>
            <w:szCs w:val="20"/>
          </w:rPr>
          <w:br/>
        </w:r>
        <w:r w:rsidRPr="00770673" w:rsidDel="006333F7">
          <w:rPr>
            <w:rFonts w:ascii="Consolas" w:eastAsia="Times New Roman" w:hAnsi="Consolas" w:cs="Courier New"/>
            <w:color w:val="1F2328"/>
            <w:sz w:val="20"/>
            <w:szCs w:val="20"/>
          </w:rPr>
          <w:delText>:::</w:delText>
        </w:r>
      </w:del>
    </w:p>
    <w:p w14:paraId="2D442FD9" w14:textId="04770F7B" w:rsidR="00D153BC" w:rsidDel="006333F7" w:rsidRDefault="00D153BC" w:rsidP="00D87343">
      <w:pPr>
        <w:pStyle w:val="BodyText"/>
        <w:rPr>
          <w:del w:id="633" w:author="Pawel KAMINSKI" w:date="2024-06-04T10:49:00Z"/>
        </w:rPr>
      </w:pPr>
    </w:p>
    <w:p w14:paraId="369671DC" w14:textId="16AC44AE" w:rsidR="00D87343" w:rsidRPr="00770673" w:rsidDel="006333F7"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634" w:author="Pawel KAMINSKI" w:date="2024-06-04T10:49:00Z"/>
          <w:rFonts w:ascii="Consolas" w:eastAsia="Times New Roman" w:hAnsi="Consolas" w:cs="Courier New"/>
          <w:color w:val="1F2328"/>
          <w:sz w:val="20"/>
          <w:szCs w:val="20"/>
        </w:rPr>
      </w:pPr>
      <w:del w:id="635" w:author="Pawel KAMINSKI" w:date="2024-06-04T10:49:00Z">
        <w:r w:rsidRPr="00770673" w:rsidDel="006333F7">
          <w:rPr>
            <w:rFonts w:ascii="Consolas" w:eastAsia="Times New Roman" w:hAnsi="Consolas" w:cs="Courier New"/>
            <w:color w:val="1F2328"/>
            <w:sz w:val="20"/>
            <w:szCs w:val="20"/>
          </w:rPr>
          <w:delText>:::{hint}</w:delText>
        </w:r>
        <w:r w:rsidR="00B32055" w:rsidRPr="00770673" w:rsidDel="006333F7">
          <w:rPr>
            <w:rFonts w:ascii="Consolas" w:eastAsia="Times New Roman" w:hAnsi="Consolas" w:cs="Courier New"/>
            <w:color w:val="1F2328"/>
            <w:sz w:val="20"/>
            <w:szCs w:val="20"/>
          </w:rPr>
          <w:br/>
        </w:r>
        <w:r w:rsidR="00F37180" w:rsidRPr="00770673" w:rsidDel="006333F7">
          <w:rPr>
            <w:rFonts w:ascii="Consolas" w:eastAsia="Times New Roman" w:hAnsi="Consolas" w:cs="Courier New"/>
            <w:color w:val="1F2328"/>
            <w:sz w:val="20"/>
            <w:szCs w:val="20"/>
          </w:rPr>
          <w:delText>…</w:delText>
        </w:r>
        <w:r w:rsidR="00B32055" w:rsidRPr="00770673" w:rsidDel="006333F7">
          <w:rPr>
            <w:rFonts w:ascii="Consolas" w:eastAsia="Times New Roman" w:hAnsi="Consolas" w:cs="Courier New"/>
            <w:color w:val="1F2328"/>
            <w:sz w:val="20"/>
            <w:szCs w:val="20"/>
          </w:rPr>
          <w:br/>
        </w:r>
        <w:r w:rsidRPr="00770673" w:rsidDel="006333F7">
          <w:rPr>
            <w:rFonts w:ascii="Consolas" w:eastAsia="Times New Roman" w:hAnsi="Consolas" w:cs="Courier New"/>
            <w:color w:val="1F2328"/>
            <w:sz w:val="20"/>
            <w:szCs w:val="20"/>
          </w:rPr>
          <w:delText>:::</w:delText>
        </w:r>
      </w:del>
    </w:p>
    <w:p w14:paraId="01E5E96A" w14:textId="69D37F2E" w:rsidR="00D87343" w:rsidDel="006333F7" w:rsidRDefault="00D87343" w:rsidP="00D87343">
      <w:pPr>
        <w:pStyle w:val="BodyText"/>
        <w:rPr>
          <w:del w:id="636" w:author="Pawel KAMINSKI" w:date="2024-06-04T10:49:00Z"/>
        </w:rPr>
      </w:pPr>
    </w:p>
    <w:p w14:paraId="07FB8BA8" w14:textId="2EC25CE8" w:rsidR="00D153BC" w:rsidRPr="00770673" w:rsidDel="006333F7" w:rsidRDefault="00D153BC"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637" w:author="Pawel KAMINSKI" w:date="2024-06-04T10:49:00Z"/>
          <w:rFonts w:ascii="Consolas" w:eastAsia="Times New Roman" w:hAnsi="Consolas" w:cs="Courier New"/>
          <w:color w:val="1F2328"/>
          <w:sz w:val="20"/>
          <w:szCs w:val="20"/>
        </w:rPr>
      </w:pPr>
      <w:del w:id="638" w:author="Pawel KAMINSKI" w:date="2024-06-04T10:49:00Z">
        <w:r w:rsidRPr="00770673" w:rsidDel="006333F7">
          <w:rPr>
            <w:rFonts w:ascii="Consolas" w:eastAsia="Times New Roman" w:hAnsi="Consolas" w:cs="Courier New"/>
            <w:color w:val="1F2328"/>
            <w:sz w:val="20"/>
            <w:szCs w:val="20"/>
          </w:rPr>
          <w:delText>:::{seealso}</w:delText>
        </w:r>
        <w:r w:rsidR="00B32055" w:rsidRPr="00770673" w:rsidDel="006333F7">
          <w:rPr>
            <w:rFonts w:ascii="Consolas" w:eastAsia="Times New Roman" w:hAnsi="Consolas" w:cs="Courier New"/>
            <w:color w:val="1F2328"/>
            <w:sz w:val="20"/>
            <w:szCs w:val="20"/>
          </w:rPr>
          <w:br/>
        </w:r>
        <w:r w:rsidRPr="00770673" w:rsidDel="006333F7">
          <w:rPr>
            <w:rFonts w:ascii="Consolas" w:eastAsia="Times New Roman" w:hAnsi="Consolas" w:cs="Courier New"/>
            <w:color w:val="1F2328"/>
            <w:sz w:val="20"/>
            <w:szCs w:val="20"/>
          </w:rPr>
          <w:delText>…</w:delText>
        </w:r>
        <w:r w:rsidR="00B32055" w:rsidRPr="00770673" w:rsidDel="006333F7">
          <w:rPr>
            <w:rFonts w:ascii="Consolas" w:eastAsia="Times New Roman" w:hAnsi="Consolas" w:cs="Courier New"/>
            <w:color w:val="1F2328"/>
            <w:sz w:val="20"/>
            <w:szCs w:val="20"/>
          </w:rPr>
          <w:br/>
        </w:r>
        <w:r w:rsidRPr="00770673" w:rsidDel="006333F7">
          <w:rPr>
            <w:rFonts w:ascii="Consolas" w:eastAsia="Times New Roman" w:hAnsi="Consolas" w:cs="Courier New"/>
            <w:color w:val="1F2328"/>
            <w:sz w:val="20"/>
            <w:szCs w:val="20"/>
          </w:rPr>
          <w:delText>:::</w:delText>
        </w:r>
      </w:del>
    </w:p>
    <w:p w14:paraId="58295DB5" w14:textId="7172EC99" w:rsidR="00D153BC" w:rsidRPr="00D87343" w:rsidDel="006333F7" w:rsidRDefault="00D153BC" w:rsidP="00D153BC">
      <w:pPr>
        <w:pStyle w:val="BodyText"/>
        <w:rPr>
          <w:del w:id="639" w:author="Pawel KAMINSKI" w:date="2024-06-04T10:49:00Z"/>
        </w:rPr>
      </w:pPr>
    </w:p>
    <w:p w14:paraId="43A90DD1" w14:textId="4073786B" w:rsidR="00D87343" w:rsidRPr="00770673" w:rsidDel="006333F7"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640" w:author="Pawel KAMINSKI" w:date="2024-06-04T10:49:00Z"/>
          <w:rFonts w:ascii="Consolas" w:eastAsia="Times New Roman" w:hAnsi="Consolas" w:cs="Courier New"/>
          <w:color w:val="1F2328"/>
          <w:sz w:val="20"/>
          <w:szCs w:val="20"/>
        </w:rPr>
      </w:pPr>
      <w:del w:id="641" w:author="Pawel KAMINSKI" w:date="2024-06-04T10:49:00Z">
        <w:r w:rsidRPr="00770673" w:rsidDel="006333F7">
          <w:rPr>
            <w:rFonts w:ascii="Consolas" w:eastAsia="Times New Roman" w:hAnsi="Consolas" w:cs="Courier New"/>
            <w:color w:val="1F2328"/>
            <w:sz w:val="20"/>
            <w:szCs w:val="20"/>
          </w:rPr>
          <w:delText>:::{important}</w:delText>
        </w:r>
        <w:r w:rsidR="00B32055" w:rsidRPr="00770673" w:rsidDel="006333F7">
          <w:rPr>
            <w:rFonts w:ascii="Consolas" w:eastAsia="Times New Roman" w:hAnsi="Consolas" w:cs="Courier New"/>
            <w:color w:val="1F2328"/>
            <w:sz w:val="20"/>
            <w:szCs w:val="20"/>
          </w:rPr>
          <w:br/>
        </w:r>
        <w:r w:rsidR="00F37180" w:rsidRPr="00770673" w:rsidDel="006333F7">
          <w:rPr>
            <w:rFonts w:ascii="Consolas" w:eastAsia="Times New Roman" w:hAnsi="Consolas" w:cs="Courier New"/>
            <w:color w:val="1F2328"/>
            <w:sz w:val="20"/>
            <w:szCs w:val="20"/>
          </w:rPr>
          <w:delText>…</w:delText>
        </w:r>
        <w:r w:rsidR="00B32055" w:rsidRPr="00770673" w:rsidDel="006333F7">
          <w:rPr>
            <w:rFonts w:ascii="Consolas" w:eastAsia="Times New Roman" w:hAnsi="Consolas" w:cs="Courier New"/>
            <w:color w:val="1F2328"/>
            <w:sz w:val="20"/>
            <w:szCs w:val="20"/>
          </w:rPr>
          <w:br/>
        </w:r>
        <w:r w:rsidRPr="00770673" w:rsidDel="006333F7">
          <w:rPr>
            <w:rFonts w:ascii="Consolas" w:eastAsia="Times New Roman" w:hAnsi="Consolas" w:cs="Courier New"/>
            <w:color w:val="1F2328"/>
            <w:sz w:val="20"/>
            <w:szCs w:val="20"/>
          </w:rPr>
          <w:delText>:::</w:delText>
        </w:r>
      </w:del>
    </w:p>
    <w:p w14:paraId="66E06102" w14:textId="28DF6F3F" w:rsidR="00D87343" w:rsidRPr="00D87343" w:rsidDel="006333F7" w:rsidRDefault="00D87343" w:rsidP="00D87343">
      <w:pPr>
        <w:pStyle w:val="BodyText"/>
        <w:rPr>
          <w:del w:id="642" w:author="Pawel KAMINSKI" w:date="2024-06-04T10:49:00Z"/>
        </w:rPr>
      </w:pPr>
    </w:p>
    <w:p w14:paraId="342D6B9C" w14:textId="7686CC20" w:rsidR="00D87343" w:rsidRPr="00770673" w:rsidDel="006333F7" w:rsidRDefault="00D87343" w:rsidP="007706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643" w:author="Pawel KAMINSKI" w:date="2024-06-04T10:49:00Z"/>
          <w:rFonts w:ascii="Consolas" w:eastAsia="Times New Roman" w:hAnsi="Consolas" w:cs="Courier New"/>
          <w:color w:val="1F2328"/>
          <w:sz w:val="20"/>
          <w:szCs w:val="20"/>
        </w:rPr>
      </w:pPr>
      <w:del w:id="644" w:author="Pawel KAMINSKI" w:date="2024-06-04T10:49:00Z">
        <w:r w:rsidRPr="00770673" w:rsidDel="006333F7">
          <w:rPr>
            <w:rFonts w:ascii="Consolas" w:eastAsia="Times New Roman" w:hAnsi="Consolas" w:cs="Courier New"/>
            <w:color w:val="1F2328"/>
            <w:sz w:val="20"/>
            <w:szCs w:val="20"/>
          </w:rPr>
          <w:delText>:::{note}</w:delText>
        </w:r>
        <w:r w:rsidR="00B32055" w:rsidRPr="00770673" w:rsidDel="006333F7">
          <w:rPr>
            <w:rFonts w:ascii="Consolas" w:eastAsia="Times New Roman" w:hAnsi="Consolas" w:cs="Courier New"/>
            <w:color w:val="1F2328"/>
            <w:sz w:val="20"/>
            <w:szCs w:val="20"/>
          </w:rPr>
          <w:br/>
        </w:r>
        <w:r w:rsidR="00F37180" w:rsidRPr="00770673" w:rsidDel="006333F7">
          <w:rPr>
            <w:rFonts w:ascii="Consolas" w:eastAsia="Times New Roman" w:hAnsi="Consolas" w:cs="Courier New"/>
            <w:color w:val="1F2328"/>
            <w:sz w:val="20"/>
            <w:szCs w:val="20"/>
          </w:rPr>
          <w:delText>…</w:delText>
        </w:r>
        <w:r w:rsidR="00B32055" w:rsidRPr="00770673" w:rsidDel="006333F7">
          <w:rPr>
            <w:rFonts w:ascii="Consolas" w:eastAsia="Times New Roman" w:hAnsi="Consolas" w:cs="Courier New"/>
            <w:color w:val="1F2328"/>
            <w:sz w:val="20"/>
            <w:szCs w:val="20"/>
          </w:rPr>
          <w:br/>
        </w:r>
        <w:r w:rsidRPr="00770673" w:rsidDel="006333F7">
          <w:rPr>
            <w:rFonts w:ascii="Consolas" w:eastAsia="Times New Roman" w:hAnsi="Consolas" w:cs="Courier New"/>
            <w:color w:val="1F2328"/>
            <w:sz w:val="20"/>
            <w:szCs w:val="20"/>
          </w:rPr>
          <w:delText>:::</w:delText>
        </w:r>
      </w:del>
    </w:p>
    <w:p w14:paraId="13160DD7" w14:textId="2C51E2E2" w:rsidR="00D87343" w:rsidDel="006333F7" w:rsidRDefault="00D87343" w:rsidP="00D87343">
      <w:pPr>
        <w:pStyle w:val="BodyText"/>
        <w:rPr>
          <w:del w:id="645" w:author="Pawel KAMINSKI" w:date="2024-06-04T10:49:00Z"/>
        </w:rPr>
      </w:pPr>
    </w:p>
    <w:p w14:paraId="4647A025" w14:textId="4DCADBD0" w:rsidR="004F531D" w:rsidDel="006333F7" w:rsidRDefault="004F531D" w:rsidP="004F531D">
      <w:pPr>
        <w:pStyle w:val="Heading3"/>
        <w:rPr>
          <w:del w:id="646" w:author="Pawel KAMINSKI" w:date="2024-06-04T10:49:00Z"/>
        </w:rPr>
      </w:pPr>
      <w:commentRangeStart w:id="647"/>
      <w:commentRangeStart w:id="648"/>
      <w:commentRangeStart w:id="649"/>
      <w:del w:id="650" w:author="Pawel KAMINSKI" w:date="2024-06-04T10:49:00Z">
        <w:r w:rsidDel="006333F7">
          <w:delText xml:space="preserve">Interactive </w:delText>
        </w:r>
        <w:r w:rsidR="00827234" w:rsidDel="006333F7">
          <w:delText>Elements</w:delText>
        </w:r>
        <w:commentRangeEnd w:id="647"/>
        <w:r w:rsidDel="006333F7">
          <w:rPr>
            <w:rStyle w:val="CommentReference"/>
          </w:rPr>
          <w:commentReference w:id="647"/>
        </w:r>
        <w:commentRangeEnd w:id="648"/>
        <w:r w:rsidDel="006333F7">
          <w:rPr>
            <w:rStyle w:val="CommentReference"/>
          </w:rPr>
          <w:commentReference w:id="648"/>
        </w:r>
      </w:del>
      <w:commentRangeEnd w:id="649"/>
      <w:r w:rsidR="00EC1425">
        <w:rPr>
          <w:rStyle w:val="CommentReference"/>
          <w:rFonts w:asciiTheme="minorHAnsi" w:eastAsiaTheme="minorHAnsi" w:hAnsiTheme="minorHAnsi" w:cstheme="minorBidi"/>
          <w:b w:val="0"/>
          <w:bCs w:val="0"/>
          <w:color w:val="auto"/>
        </w:rPr>
        <w:commentReference w:id="649"/>
      </w:r>
    </w:p>
    <w:p w14:paraId="44D79564" w14:textId="720EE0BF" w:rsidR="004F531D" w:rsidDel="006333F7" w:rsidRDefault="00112717" w:rsidP="00112717">
      <w:pPr>
        <w:pStyle w:val="Heading4"/>
        <w:rPr>
          <w:del w:id="651" w:author="Pawel KAMINSKI" w:date="2024-06-04T10:49:00Z"/>
        </w:rPr>
      </w:pPr>
      <w:commentRangeStart w:id="652"/>
      <w:commentRangeStart w:id="653"/>
      <w:commentRangeStart w:id="654"/>
      <w:commentRangeStart w:id="655"/>
      <w:del w:id="656" w:author="Pawel KAMINSKI" w:date="2024-06-04T10:49:00Z">
        <w:r w:rsidDel="006333F7">
          <w:delText>Dropdowns</w:delText>
        </w:r>
        <w:commentRangeEnd w:id="652"/>
        <w:r w:rsidDel="006333F7">
          <w:rPr>
            <w:rStyle w:val="CommentReference"/>
          </w:rPr>
          <w:commentReference w:id="652"/>
        </w:r>
        <w:commentRangeEnd w:id="653"/>
        <w:r w:rsidDel="006333F7">
          <w:rPr>
            <w:rStyle w:val="CommentReference"/>
          </w:rPr>
          <w:commentReference w:id="653"/>
        </w:r>
        <w:commentRangeEnd w:id="654"/>
        <w:r w:rsidDel="006333F7">
          <w:rPr>
            <w:rStyle w:val="CommentReference"/>
          </w:rPr>
          <w:commentReference w:id="654"/>
        </w:r>
      </w:del>
      <w:commentRangeEnd w:id="655"/>
      <w:r w:rsidR="00EC1425">
        <w:rPr>
          <w:rStyle w:val="CommentReference"/>
          <w:rFonts w:asciiTheme="minorHAnsi" w:eastAsiaTheme="minorHAnsi" w:hAnsiTheme="minorHAnsi" w:cstheme="minorBidi"/>
          <w:bCs w:val="0"/>
          <w:i w:val="0"/>
          <w:color w:val="auto"/>
        </w:rPr>
        <w:commentReference w:id="655"/>
      </w:r>
    </w:p>
    <w:p w14:paraId="5075641A" w14:textId="5076EF31" w:rsidR="002A3E8D" w:rsidRPr="00F54EB8" w:rsidDel="006333F7" w:rsidRDefault="002A3E8D" w:rsidP="00F54E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657" w:author="Pawel KAMINSKI" w:date="2024-06-04T10:49:00Z"/>
          <w:rFonts w:ascii="Consolas" w:eastAsia="Times New Roman" w:hAnsi="Consolas" w:cs="Courier New"/>
          <w:color w:val="1F2328"/>
          <w:sz w:val="20"/>
          <w:szCs w:val="20"/>
        </w:rPr>
      </w:pPr>
      <w:del w:id="658" w:author="Pawel KAMINSKI" w:date="2024-06-04T10:49:00Z">
        <w:r w:rsidRPr="01064C96" w:rsidDel="006333F7">
          <w:rPr>
            <w:rFonts w:ascii="Consolas" w:eastAsia="Times New Roman" w:hAnsi="Consolas" w:cs="Courier New"/>
            <w:color w:val="1F2328"/>
            <w:sz w:val="20"/>
            <w:szCs w:val="20"/>
          </w:rPr>
          <w:delText>:::{dropdown} Dropdown Title</w:delText>
        </w:r>
      </w:del>
    </w:p>
    <w:p w14:paraId="61FC2CDE" w14:textId="3C008B7C" w:rsidR="002A3E8D" w:rsidRPr="00F54EB8" w:rsidDel="006333F7" w:rsidRDefault="002A3E8D" w:rsidP="00F54E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659" w:author="Pawel KAMINSKI" w:date="2024-06-04T10:49:00Z"/>
          <w:rFonts w:ascii="Consolas" w:eastAsia="Times New Roman" w:hAnsi="Consolas" w:cs="Courier New"/>
          <w:color w:val="1F2328"/>
          <w:sz w:val="20"/>
          <w:szCs w:val="20"/>
        </w:rPr>
      </w:pPr>
      <w:del w:id="660" w:author="Pawel KAMINSKI" w:date="2024-06-04T10:49:00Z">
        <w:r w:rsidRPr="01064C96" w:rsidDel="006333F7">
          <w:rPr>
            <w:rFonts w:ascii="Consolas" w:eastAsia="Times New Roman" w:hAnsi="Consolas" w:cs="Courier New"/>
            <w:color w:val="1F2328"/>
            <w:sz w:val="20"/>
            <w:szCs w:val="20"/>
          </w:rPr>
          <w:delText>Dropdown content</w:delText>
        </w:r>
      </w:del>
    </w:p>
    <w:p w14:paraId="4A5D68A0" w14:textId="58C32615" w:rsidR="00112717" w:rsidRPr="00F54EB8" w:rsidDel="006333F7" w:rsidRDefault="002A3E8D" w:rsidP="00F54E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661" w:author="Pawel KAMINSKI" w:date="2024-06-04T10:49:00Z"/>
          <w:rFonts w:ascii="Consolas" w:eastAsia="Times New Roman" w:hAnsi="Consolas" w:cs="Courier New"/>
          <w:color w:val="1F2328"/>
          <w:sz w:val="20"/>
          <w:szCs w:val="20"/>
        </w:rPr>
      </w:pPr>
      <w:del w:id="662" w:author="Pawel KAMINSKI" w:date="2024-06-04T10:49:00Z">
        <w:r w:rsidRPr="01064C96" w:rsidDel="006333F7">
          <w:rPr>
            <w:rFonts w:ascii="Consolas" w:eastAsia="Times New Roman" w:hAnsi="Consolas" w:cs="Courier New"/>
            <w:color w:val="1F2328"/>
            <w:sz w:val="20"/>
            <w:szCs w:val="20"/>
          </w:rPr>
          <w:delText>:::</w:delText>
        </w:r>
      </w:del>
    </w:p>
    <w:p w14:paraId="7B4A1DC6" w14:textId="70C1273A" w:rsidR="00112717" w:rsidDel="006333F7" w:rsidRDefault="00112717" w:rsidP="00112717">
      <w:pPr>
        <w:pStyle w:val="Heading4"/>
        <w:rPr>
          <w:del w:id="663" w:author="Pawel KAMINSKI" w:date="2024-06-04T10:49:00Z"/>
        </w:rPr>
      </w:pPr>
      <w:del w:id="664" w:author="Pawel KAMINSKI" w:date="2024-06-04T10:49:00Z">
        <w:r w:rsidDel="006333F7">
          <w:delText>Admonition Dropdowns</w:delText>
        </w:r>
      </w:del>
    </w:p>
    <w:p w14:paraId="60F1B9AB" w14:textId="7F065A85" w:rsidR="00112717" w:rsidRPr="00F54EB8" w:rsidDel="006333F7" w:rsidRDefault="002A3E8D" w:rsidP="00F54E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665" w:author="Pawel KAMINSKI" w:date="2024-06-04T10:49:00Z"/>
          <w:rFonts w:ascii="Consolas" w:eastAsia="Times New Roman" w:hAnsi="Consolas" w:cs="Courier New"/>
          <w:color w:val="1F2328"/>
          <w:sz w:val="20"/>
          <w:szCs w:val="20"/>
        </w:rPr>
      </w:pPr>
      <w:del w:id="666" w:author="Pawel KAMINSKI" w:date="2024-06-04T10:49:00Z">
        <w:r w:rsidRPr="01064C96" w:rsidDel="006333F7">
          <w:rPr>
            <w:rFonts w:ascii="Consolas" w:eastAsia="Times New Roman" w:hAnsi="Consolas" w:cs="Courier New"/>
            <w:color w:val="1F2328"/>
            <w:sz w:val="20"/>
            <w:szCs w:val="20"/>
          </w:rPr>
          <w:delText>:::{note}</w:delText>
        </w:r>
        <w:r w:rsidDel="006333F7">
          <w:br/>
        </w:r>
        <w:r w:rsidRPr="01064C96" w:rsidDel="006333F7">
          <w:rPr>
            <w:rFonts w:ascii="Consolas" w:eastAsia="Times New Roman" w:hAnsi="Consolas" w:cs="Courier New"/>
            <w:color w:val="1F2328"/>
            <w:sz w:val="20"/>
            <w:szCs w:val="20"/>
          </w:rPr>
          <w:delText>:class: dropdown</w:delText>
        </w:r>
        <w:r w:rsidDel="006333F7">
          <w:br/>
        </w:r>
        <w:r w:rsidRPr="01064C96" w:rsidDel="006333F7">
          <w:rPr>
            <w:rFonts w:ascii="Consolas" w:eastAsia="Times New Roman" w:hAnsi="Consolas" w:cs="Courier New"/>
            <w:color w:val="1F2328"/>
            <w:sz w:val="20"/>
            <w:szCs w:val="20"/>
          </w:rPr>
          <w:delText>You can combine an admonition with a dropdown to create an interactive element in your book.</w:delText>
        </w:r>
        <w:r w:rsidDel="006333F7">
          <w:br/>
        </w:r>
        <w:r w:rsidRPr="01064C96" w:rsidDel="006333F7">
          <w:rPr>
            <w:rFonts w:ascii="Consolas" w:eastAsia="Times New Roman" w:hAnsi="Consolas" w:cs="Courier New"/>
            <w:color w:val="1F2328"/>
            <w:sz w:val="20"/>
            <w:szCs w:val="20"/>
          </w:rPr>
          <w:delText>:::</w:delText>
        </w:r>
      </w:del>
    </w:p>
    <w:p w14:paraId="129F7AC8" w14:textId="3BA93172" w:rsidR="00112717" w:rsidDel="006333F7" w:rsidRDefault="00112717" w:rsidP="01064C96">
      <w:pPr>
        <w:pStyle w:val="Heading4"/>
        <w:rPr>
          <w:del w:id="667" w:author="Pawel KAMINSKI" w:date="2024-06-04T10:49:00Z"/>
          <w:rFonts w:eastAsiaTheme="minorEastAsia"/>
        </w:rPr>
      </w:pPr>
      <w:commentRangeStart w:id="668"/>
      <w:commentRangeStart w:id="669"/>
      <w:commentRangeStart w:id="670"/>
      <w:del w:id="671" w:author="Pawel KAMINSKI" w:date="2024-06-04T10:49:00Z">
        <w:r w:rsidRPr="7E0CE381" w:rsidDel="006333F7">
          <w:rPr>
            <w:rFonts w:eastAsiaTheme="minorEastAsia"/>
          </w:rPr>
          <w:delText>Tabs</w:delText>
        </w:r>
        <w:commentRangeEnd w:id="668"/>
        <w:r w:rsidDel="006333F7">
          <w:rPr>
            <w:rStyle w:val="CommentReference"/>
          </w:rPr>
          <w:commentReference w:id="668"/>
        </w:r>
        <w:commentRangeEnd w:id="669"/>
        <w:r w:rsidDel="006333F7">
          <w:rPr>
            <w:rStyle w:val="CommentReference"/>
          </w:rPr>
          <w:commentReference w:id="669"/>
        </w:r>
      </w:del>
      <w:commentRangeEnd w:id="670"/>
      <w:r w:rsidR="00322B6D">
        <w:rPr>
          <w:rStyle w:val="CommentReference"/>
          <w:rFonts w:asciiTheme="minorHAnsi" w:eastAsiaTheme="minorHAnsi" w:hAnsiTheme="minorHAnsi" w:cstheme="minorBidi"/>
          <w:bCs w:val="0"/>
          <w:i w:val="0"/>
          <w:color w:val="auto"/>
        </w:rPr>
        <w:commentReference w:id="670"/>
      </w:r>
    </w:p>
    <w:p w14:paraId="091BDA3B" w14:textId="67C419B7" w:rsidR="00112717" w:rsidRPr="009154BE" w:rsidDel="006333F7" w:rsidRDefault="002A3E8D" w:rsidP="009154B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672" w:author="Pawel KAMINSKI" w:date="2024-06-04T10:49:00Z"/>
          <w:rFonts w:ascii="Consolas" w:eastAsia="Times New Roman" w:hAnsi="Consolas" w:cs="Courier New"/>
          <w:color w:val="1F2328"/>
          <w:sz w:val="20"/>
          <w:szCs w:val="20"/>
        </w:rPr>
      </w:pPr>
      <w:del w:id="673" w:author="Pawel KAMINSKI" w:date="2024-06-04T10:49:00Z">
        <w:r w:rsidRPr="01064C96" w:rsidDel="006333F7">
          <w:rPr>
            <w:rFonts w:ascii="Consolas" w:eastAsia="Times New Roman" w:hAnsi="Consolas" w:cs="Courier New"/>
            <w:color w:val="1F2328"/>
            <w:sz w:val="20"/>
            <w:szCs w:val="20"/>
          </w:rPr>
          <w:delText>::::{tab-set}</w:delText>
        </w:r>
        <w:r w:rsidDel="006333F7">
          <w:br/>
        </w:r>
        <w:r w:rsidRPr="01064C96" w:rsidDel="006333F7">
          <w:rPr>
            <w:rFonts w:ascii="Consolas" w:eastAsia="Times New Roman" w:hAnsi="Consolas" w:cs="Courier New"/>
            <w:color w:val="1F2328"/>
            <w:sz w:val="20"/>
            <w:szCs w:val="20"/>
          </w:rPr>
          <w:delText>:::{tab-item} Tab 1</w:delText>
        </w:r>
        <w:r w:rsidDel="006333F7">
          <w:br/>
        </w:r>
        <w:r w:rsidRPr="01064C96" w:rsidDel="006333F7">
          <w:rPr>
            <w:rFonts w:ascii="Consolas" w:eastAsia="Times New Roman" w:hAnsi="Consolas" w:cs="Courier New"/>
            <w:color w:val="1F2328"/>
            <w:sz w:val="20"/>
            <w:szCs w:val="20"/>
          </w:rPr>
          <w:delText>:sync: tab1</w:delText>
        </w:r>
        <w:r w:rsidDel="006333F7">
          <w:br/>
        </w:r>
        <w:r w:rsidRPr="01064C96" w:rsidDel="006333F7">
          <w:rPr>
            <w:rFonts w:ascii="Consolas" w:eastAsia="Times New Roman" w:hAnsi="Consolas" w:cs="Courier New"/>
            <w:color w:val="1F2328"/>
            <w:sz w:val="20"/>
            <w:szCs w:val="20"/>
          </w:rPr>
          <w:delText>Content of tab one</w:delText>
        </w:r>
        <w:r w:rsidDel="006333F7">
          <w:br/>
        </w:r>
        <w:r w:rsidRPr="01064C96" w:rsidDel="006333F7">
          <w:rPr>
            <w:rFonts w:ascii="Consolas" w:eastAsia="Times New Roman" w:hAnsi="Consolas" w:cs="Courier New"/>
            <w:color w:val="1F2328"/>
            <w:sz w:val="20"/>
            <w:szCs w:val="20"/>
          </w:rPr>
          <w:delText>:::</w:delText>
        </w:r>
        <w:r w:rsidDel="006333F7">
          <w:br/>
        </w:r>
        <w:r w:rsidRPr="01064C96" w:rsidDel="006333F7">
          <w:rPr>
            <w:rFonts w:ascii="Consolas" w:eastAsia="Times New Roman" w:hAnsi="Consolas" w:cs="Courier New"/>
            <w:color w:val="1F2328"/>
            <w:sz w:val="20"/>
            <w:szCs w:val="20"/>
          </w:rPr>
          <w:delText>:::{tab-item} Tab 2</w:delText>
        </w:r>
        <w:r w:rsidDel="006333F7">
          <w:br/>
        </w:r>
        <w:r w:rsidRPr="01064C96" w:rsidDel="006333F7">
          <w:rPr>
            <w:rFonts w:ascii="Consolas" w:eastAsia="Times New Roman" w:hAnsi="Consolas" w:cs="Courier New"/>
            <w:color w:val="1F2328"/>
            <w:sz w:val="20"/>
            <w:szCs w:val="20"/>
          </w:rPr>
          <w:delText>:sync: tab2</w:delText>
        </w:r>
        <w:r w:rsidDel="006333F7">
          <w:br/>
        </w:r>
        <w:r w:rsidRPr="01064C96" w:rsidDel="006333F7">
          <w:rPr>
            <w:rFonts w:ascii="Consolas" w:eastAsia="Times New Roman" w:hAnsi="Consolas" w:cs="Courier New"/>
            <w:color w:val="1F2328"/>
            <w:sz w:val="20"/>
            <w:szCs w:val="20"/>
          </w:rPr>
          <w:delText>Content of tab two</w:delText>
        </w:r>
        <w:r w:rsidDel="006333F7">
          <w:br/>
        </w:r>
        <w:r w:rsidRPr="01064C96" w:rsidDel="006333F7">
          <w:rPr>
            <w:rFonts w:ascii="Consolas" w:eastAsia="Times New Roman" w:hAnsi="Consolas" w:cs="Courier New"/>
            <w:color w:val="1F2328"/>
            <w:sz w:val="20"/>
            <w:szCs w:val="20"/>
          </w:rPr>
          <w:delText>:::</w:delText>
        </w:r>
        <w:r w:rsidDel="006333F7">
          <w:br/>
        </w:r>
        <w:r w:rsidRPr="01064C96" w:rsidDel="006333F7">
          <w:rPr>
            <w:rFonts w:ascii="Consolas" w:eastAsia="Times New Roman" w:hAnsi="Consolas" w:cs="Courier New"/>
            <w:color w:val="1F2328"/>
            <w:sz w:val="20"/>
            <w:szCs w:val="20"/>
          </w:rPr>
          <w:delText>::::</w:delText>
        </w:r>
      </w:del>
    </w:p>
    <w:p w14:paraId="0584584B" w14:textId="691B60B6" w:rsidR="004F531D" w:rsidRPr="00D87343" w:rsidDel="006333F7" w:rsidRDefault="004F531D" w:rsidP="00D87343">
      <w:pPr>
        <w:pStyle w:val="BodyText"/>
        <w:rPr>
          <w:del w:id="674" w:author="Pawel KAMINSKI" w:date="2024-06-04T10:49:00Z"/>
        </w:rPr>
      </w:pPr>
    </w:p>
    <w:p w14:paraId="60DC2A5B" w14:textId="11E46D37" w:rsidR="002C397A" w:rsidDel="006333F7" w:rsidRDefault="00EE1DD5" w:rsidP="00915177">
      <w:pPr>
        <w:pStyle w:val="Heading3"/>
        <w:rPr>
          <w:del w:id="675" w:author="Pawel KAMINSKI" w:date="2024-06-04T10:49:00Z"/>
        </w:rPr>
      </w:pPr>
      <w:commentRangeStart w:id="676"/>
      <w:commentRangeStart w:id="677"/>
      <w:commentRangeStart w:id="678"/>
      <w:del w:id="679" w:author="Pawel KAMINSKI" w:date="2024-06-04T10:49:00Z">
        <w:r w:rsidDel="006333F7">
          <w:delText>Math</w:delText>
        </w:r>
        <w:bookmarkEnd w:id="615"/>
        <w:commentRangeEnd w:id="676"/>
        <w:r w:rsidDel="006333F7">
          <w:rPr>
            <w:rStyle w:val="CommentReference"/>
          </w:rPr>
          <w:commentReference w:id="676"/>
        </w:r>
        <w:commentRangeEnd w:id="677"/>
        <w:r w:rsidDel="006333F7">
          <w:rPr>
            <w:rStyle w:val="CommentReference"/>
          </w:rPr>
          <w:commentReference w:id="677"/>
        </w:r>
      </w:del>
      <w:commentRangeEnd w:id="678"/>
      <w:r w:rsidR="00EC1425">
        <w:rPr>
          <w:rStyle w:val="CommentReference"/>
          <w:rFonts w:asciiTheme="minorHAnsi" w:eastAsiaTheme="minorHAnsi" w:hAnsiTheme="minorHAnsi" w:cstheme="minorBidi"/>
          <w:b w:val="0"/>
          <w:bCs w:val="0"/>
          <w:color w:val="auto"/>
        </w:rPr>
        <w:commentReference w:id="678"/>
      </w:r>
    </w:p>
    <w:p w14:paraId="7951D3F3" w14:textId="03FC963F" w:rsidR="002C397A" w:rsidDel="006333F7" w:rsidRDefault="00573A87">
      <w:pPr>
        <w:pStyle w:val="FirstParagraph"/>
        <w:rPr>
          <w:del w:id="681" w:author="Pawel KAMINSKI" w:date="2024-06-04T10:49:00Z"/>
        </w:rPr>
      </w:pPr>
      <w:del w:id="682" w:author="Pawel KAMINSKI" w:date="2024-06-04T10:49:00Z">
        <w:r w:rsidDel="006333F7">
          <w:delText>Unfortunately, w</w:delText>
        </w:r>
        <w:r w:rsidR="00E60B94" w:rsidDel="006333F7">
          <w:delText>e</w:delText>
        </w:r>
        <w:r w:rsidDel="006333F7">
          <w:delText xml:space="preserve"> don’t</w:delText>
        </w:r>
        <w:r w:rsidR="00E60B94" w:rsidDel="006333F7">
          <w:delText xml:space="preserve"> support MS Word equations.</w:delText>
        </w:r>
      </w:del>
    </w:p>
    <w:p w14:paraId="1CD9D1BE" w14:textId="72C9B23F" w:rsidR="00573A87" w:rsidRPr="00915177" w:rsidDel="006333F7" w:rsidRDefault="005A2925" w:rsidP="00573A87">
      <w:pPr>
        <w:pStyle w:val="BodyText"/>
        <w:rPr>
          <w:del w:id="683" w:author="Pawel KAMINSKI" w:date="2024-06-04T10:49:00Z"/>
          <w:rFonts w:eastAsiaTheme="minorEastAsia"/>
        </w:rPr>
      </w:pPr>
      <m:oMathPara>
        <m:oMathParaPr>
          <m:jc m:val="center"/>
        </m:oMathParaPr>
        <m:oMath>
          <m:sSup>
            <m:sSupPr>
              <m:ctrlPr>
                <w:del w:id="684" w:author="Pawel KAMINSKI" w:date="2024-06-04T10:49:00Z">
                  <w:rPr>
                    <w:rFonts w:ascii="Cambria Math" w:eastAsiaTheme="minorEastAsia" w:hAnsi="Cambria Math"/>
                  </w:rPr>
                </w:del>
              </m:ctrlPr>
            </m:sSupPr>
            <m:e>
              <m:r>
                <w:del w:id="685" w:author="Pawel KAMINSKI" w:date="2024-06-04T10:49:00Z">
                  <w:rPr>
                    <w:rFonts w:ascii="Cambria Math" w:eastAsiaTheme="minorEastAsia" w:hAnsi="Cambria Math"/>
                  </w:rPr>
                  <m:t>a</m:t>
                </w:del>
              </m:r>
            </m:e>
            <m:sup>
              <m:r>
                <w:del w:id="686" w:author="Pawel KAMINSKI" w:date="2024-06-04T10:49:00Z">
                  <w:rPr>
                    <w:rFonts w:ascii="Cambria Math" w:eastAsiaTheme="minorEastAsia" w:hAnsi="Cambria Math"/>
                  </w:rPr>
                  <m:t>2</m:t>
                </w:del>
              </m:r>
            </m:sup>
          </m:sSup>
          <m:r>
            <w:del w:id="687" w:author="Pawel KAMINSKI" w:date="2024-06-04T10:49:00Z">
              <w:rPr>
                <w:rFonts w:ascii="Cambria Math" w:eastAsiaTheme="minorEastAsia" w:hAnsi="Cambria Math"/>
              </w:rPr>
              <m:t>+</m:t>
            </w:del>
          </m:r>
          <m:sSup>
            <m:sSupPr>
              <m:ctrlPr>
                <w:del w:id="688" w:author="Pawel KAMINSKI" w:date="2024-06-04T10:49:00Z">
                  <w:rPr>
                    <w:rFonts w:ascii="Cambria Math" w:eastAsiaTheme="minorEastAsia" w:hAnsi="Cambria Math"/>
                  </w:rPr>
                </w:del>
              </m:ctrlPr>
            </m:sSupPr>
            <m:e>
              <m:r>
                <w:del w:id="689" w:author="Pawel KAMINSKI" w:date="2024-06-04T10:49:00Z">
                  <w:rPr>
                    <w:rFonts w:ascii="Cambria Math" w:eastAsiaTheme="minorEastAsia" w:hAnsi="Cambria Math"/>
                  </w:rPr>
                  <m:t>b</m:t>
                </w:del>
              </m:r>
            </m:e>
            <m:sup>
              <m:r>
                <w:del w:id="690" w:author="Pawel KAMINSKI" w:date="2024-06-04T10:49:00Z">
                  <w:rPr>
                    <w:rFonts w:ascii="Cambria Math" w:eastAsiaTheme="minorEastAsia" w:hAnsi="Cambria Math"/>
                  </w:rPr>
                  <m:t>2</m:t>
                </w:del>
              </m:r>
            </m:sup>
          </m:sSup>
          <m:r>
            <w:del w:id="691" w:author="Pawel KAMINSKI" w:date="2024-06-04T10:49:00Z">
              <w:rPr>
                <w:rFonts w:ascii="Cambria Math" w:eastAsiaTheme="minorEastAsia" w:hAnsi="Cambria Math"/>
              </w:rPr>
              <m:t>=</m:t>
            </w:del>
          </m:r>
          <m:sSup>
            <m:sSupPr>
              <m:ctrlPr>
                <w:del w:id="692" w:author="Pawel KAMINSKI" w:date="2024-06-04T10:49:00Z">
                  <w:rPr>
                    <w:rFonts w:ascii="Cambria Math" w:eastAsiaTheme="minorEastAsia" w:hAnsi="Cambria Math"/>
                  </w:rPr>
                </w:del>
              </m:ctrlPr>
            </m:sSupPr>
            <m:e>
              <m:r>
                <w:del w:id="693" w:author="Pawel KAMINSKI" w:date="2024-06-04T10:49:00Z">
                  <w:rPr>
                    <w:rFonts w:ascii="Cambria Math" w:eastAsiaTheme="minorEastAsia" w:hAnsi="Cambria Math"/>
                  </w:rPr>
                  <m:t>c</m:t>
                </w:del>
              </m:r>
            </m:e>
            <m:sup>
              <m:r>
                <w:del w:id="694" w:author="Pawel KAMINSKI" w:date="2024-06-04T10:49:00Z">
                  <w:rPr>
                    <w:rFonts w:ascii="Cambria Math" w:eastAsiaTheme="minorEastAsia" w:hAnsi="Cambria Math"/>
                  </w:rPr>
                  <m:t>2</m:t>
                </w:del>
              </m:r>
            </m:sup>
          </m:sSup>
        </m:oMath>
      </m:oMathPara>
    </w:p>
    <w:p w14:paraId="7C22A755" w14:textId="4BBE4607" w:rsidR="00573A87" w:rsidDel="006333F7" w:rsidRDefault="00B94245" w:rsidP="00573A87">
      <w:pPr>
        <w:pStyle w:val="BodyText"/>
        <w:rPr>
          <w:del w:id="695" w:author="Pawel KAMINSKI" w:date="2024-06-04T10:49:00Z"/>
          <w:rFonts w:eastAsiaTheme="minorEastAsia"/>
        </w:rPr>
      </w:pPr>
      <w:del w:id="696" w:author="Pawel KAMINSKI" w:date="2024-06-04T10:49:00Z">
        <w:r w:rsidDel="006333F7">
          <w:rPr>
            <w:rFonts w:eastAsiaTheme="minorEastAsia"/>
          </w:rPr>
          <w:delText xml:space="preserve">Instead, we do support a </w:delText>
        </w:r>
        <w:r w:rsidR="00DF6815" w:rsidDel="006333F7">
          <w:rPr>
            <w:rFonts w:eastAsiaTheme="minorEastAsia"/>
          </w:rPr>
          <w:delText>special</w:delText>
        </w:r>
        <w:r w:rsidDel="006333F7">
          <w:rPr>
            <w:rFonts w:eastAsiaTheme="minorEastAsia"/>
          </w:rPr>
          <w:delText xml:space="preserve"> </w:delText>
        </w:r>
        <w:r w:rsidR="00DF6815" w:rsidDel="006333F7">
          <w:rPr>
            <w:rFonts w:eastAsiaTheme="minorEastAsia"/>
          </w:rPr>
          <w:delText>`</w:delText>
        </w:r>
        <w:r w:rsidDel="006333F7">
          <w:rPr>
            <w:rFonts w:eastAsiaTheme="minorEastAsia"/>
          </w:rPr>
          <w:delText>{math}</w:delText>
        </w:r>
        <w:r w:rsidR="00DF6815" w:rsidDel="006333F7">
          <w:rPr>
            <w:rFonts w:eastAsiaTheme="minorEastAsia"/>
          </w:rPr>
          <w:delText>`</w:delText>
        </w:r>
        <w:r w:rsidDel="006333F7">
          <w:rPr>
            <w:rFonts w:eastAsiaTheme="minorEastAsia"/>
          </w:rPr>
          <w:delText xml:space="preserve"> directive</w:delText>
        </w:r>
        <w:r w:rsidR="00DF6815" w:rsidDel="006333F7">
          <w:rPr>
            <w:rFonts w:eastAsiaTheme="minorEastAsia"/>
          </w:rPr>
          <w:delText>, which allows the platform to render equations written in LaTeX syntax.</w:delText>
        </w:r>
      </w:del>
    </w:p>
    <w:p w14:paraId="2164EB23" w14:textId="2C6D391E" w:rsidR="00B94245" w:rsidRPr="00B94245" w:rsidDel="006333F7" w:rsidRDefault="00B94245" w:rsidP="00B942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697" w:author="Pawel KAMINSKI" w:date="2024-06-04T10:49:00Z"/>
          <w:rFonts w:ascii="Consolas" w:eastAsia="Times New Roman" w:hAnsi="Consolas" w:cs="Courier New"/>
          <w:color w:val="1F2328"/>
          <w:sz w:val="20"/>
          <w:szCs w:val="20"/>
          <w:bdr w:val="none" w:sz="0" w:space="0" w:color="auto" w:frame="1"/>
        </w:rPr>
      </w:pPr>
      <w:del w:id="698" w:author="Pawel KAMINSKI" w:date="2024-06-04T10:49:00Z">
        <w:r w:rsidRPr="00B94245" w:rsidDel="006333F7">
          <w:rPr>
            <w:rFonts w:ascii="Consolas" w:eastAsia="Times New Roman" w:hAnsi="Consolas" w:cs="Courier New"/>
            <w:color w:val="1F2328"/>
            <w:sz w:val="20"/>
            <w:szCs w:val="20"/>
            <w:bdr w:val="none" w:sz="0" w:space="0" w:color="auto" w:frame="1"/>
          </w:rPr>
          <w:delText>:::{math}</w:delText>
        </w:r>
      </w:del>
    </w:p>
    <w:p w14:paraId="2CB564A9" w14:textId="0EBBE494" w:rsidR="00B94245" w:rsidRPr="00B94245" w:rsidDel="006333F7" w:rsidRDefault="00B94245" w:rsidP="00B942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699" w:author="Pawel KAMINSKI" w:date="2024-06-04T10:49:00Z"/>
          <w:rFonts w:ascii="Consolas" w:eastAsia="Times New Roman" w:hAnsi="Consolas" w:cs="Courier New"/>
          <w:color w:val="1F2328"/>
          <w:sz w:val="20"/>
          <w:szCs w:val="20"/>
          <w:bdr w:val="none" w:sz="0" w:space="0" w:color="auto" w:frame="1"/>
        </w:rPr>
      </w:pPr>
      <w:del w:id="700" w:author="Pawel KAMINSKI" w:date="2024-06-04T10:49:00Z">
        <w:r w:rsidRPr="00B94245" w:rsidDel="006333F7">
          <w:rPr>
            <w:rFonts w:ascii="Consolas" w:eastAsia="Times New Roman" w:hAnsi="Consolas" w:cs="Courier New"/>
            <w:color w:val="1F2328"/>
            <w:sz w:val="20"/>
            <w:szCs w:val="20"/>
            <w:bdr w:val="none" w:sz="0" w:space="0" w:color="auto" w:frame="1"/>
          </w:rPr>
          <w:delText>e^{i\pi}+1 =0</w:delText>
        </w:r>
      </w:del>
    </w:p>
    <w:p w14:paraId="45E37DDD" w14:textId="090D5CAF" w:rsidR="00B94245" w:rsidRPr="00B94245" w:rsidDel="006333F7" w:rsidRDefault="00B94245" w:rsidP="00B942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701" w:author="Pawel KAMINSKI" w:date="2024-06-04T10:49:00Z"/>
          <w:rFonts w:ascii="Consolas" w:eastAsia="Times New Roman" w:hAnsi="Consolas" w:cs="Courier New"/>
          <w:color w:val="1F2328"/>
          <w:sz w:val="20"/>
          <w:szCs w:val="20"/>
        </w:rPr>
      </w:pPr>
      <w:del w:id="702" w:author="Pawel KAMINSKI" w:date="2024-06-04T10:49:00Z">
        <w:r w:rsidRPr="00B94245" w:rsidDel="006333F7">
          <w:rPr>
            <w:rFonts w:ascii="Consolas" w:eastAsia="Times New Roman" w:hAnsi="Consolas" w:cs="Courier New"/>
            <w:color w:val="1F2328"/>
            <w:sz w:val="20"/>
            <w:szCs w:val="20"/>
            <w:bdr w:val="none" w:sz="0" w:space="0" w:color="auto" w:frame="1"/>
          </w:rPr>
          <w:delText>:::</w:delText>
        </w:r>
      </w:del>
    </w:p>
    <w:p w14:paraId="44314E98" w14:textId="1CBA01C2" w:rsidR="00915177" w:rsidDel="006333F7" w:rsidRDefault="00124B68" w:rsidP="00573A87">
      <w:pPr>
        <w:pStyle w:val="BodyText"/>
        <w:rPr>
          <w:del w:id="703" w:author="Pawel KAMINSKI" w:date="2024-06-04T10:49:00Z"/>
          <w:rFonts w:eastAsiaTheme="minorEastAsia"/>
        </w:rPr>
      </w:pPr>
      <w:del w:id="704" w:author="Pawel KAMINSKI" w:date="2024-06-04T10:49:00Z">
        <w:r w:rsidDel="006333F7">
          <w:rPr>
            <w:rFonts w:eastAsiaTheme="minorEastAsia"/>
          </w:rPr>
          <w:delText xml:space="preserve">Constructing math equations in LaTeX syntax may seem daunting, but thankfully there are multiple tools to help you with that task. </w:delText>
        </w:r>
        <w:r w:rsidR="00CE7B35" w:rsidDel="006333F7">
          <w:rPr>
            <w:rFonts w:eastAsiaTheme="minorEastAsia"/>
          </w:rPr>
          <w:delText>Look in</w:delText>
        </w:r>
        <w:r w:rsidDel="006333F7">
          <w:rPr>
            <w:rFonts w:eastAsiaTheme="minorEastAsia"/>
          </w:rPr>
          <w:delText xml:space="preserve"> your favorite web search engine </w:delText>
        </w:r>
        <w:r w:rsidR="00CE7B35" w:rsidDel="006333F7">
          <w:rPr>
            <w:rFonts w:eastAsiaTheme="minorEastAsia"/>
          </w:rPr>
          <w:delText>(e.g.</w:delText>
        </w:r>
        <w:r w:rsidDel="006333F7">
          <w:rPr>
            <w:rFonts w:eastAsiaTheme="minorEastAsia"/>
          </w:rPr>
          <w:delText xml:space="preserve"> google</w:delText>
        </w:r>
        <w:r w:rsidR="00CE7B35" w:rsidDel="006333F7">
          <w:rPr>
            <w:rFonts w:eastAsiaTheme="minorEastAsia"/>
          </w:rPr>
          <w:delText>)</w:delText>
        </w:r>
        <w:r w:rsidDel="006333F7">
          <w:rPr>
            <w:rFonts w:eastAsiaTheme="minorEastAsia"/>
          </w:rPr>
          <w:delText xml:space="preserve"> </w:delText>
        </w:r>
        <w:r w:rsidR="00CE7B35" w:rsidDel="006333F7">
          <w:rPr>
            <w:rFonts w:eastAsiaTheme="minorEastAsia"/>
          </w:rPr>
          <w:delText xml:space="preserve">for </w:delText>
        </w:r>
        <w:r w:rsidDel="006333F7">
          <w:rPr>
            <w:rFonts w:eastAsiaTheme="minorEastAsia"/>
          </w:rPr>
          <w:delText>“</w:delText>
        </w:r>
        <w:r w:rsidRPr="00CE7B35" w:rsidDel="006333F7">
          <w:rPr>
            <w:rFonts w:eastAsiaTheme="minorEastAsia"/>
            <w:i/>
            <w:iCs/>
          </w:rPr>
          <w:delText xml:space="preserve">online latex </w:delText>
        </w:r>
        <w:r w:rsidR="00CE7B35" w:rsidDel="006333F7">
          <w:rPr>
            <w:rFonts w:eastAsiaTheme="minorEastAsia"/>
            <w:i/>
            <w:iCs/>
          </w:rPr>
          <w:delText xml:space="preserve">equation </w:delText>
        </w:r>
        <w:r w:rsidRPr="00CE7B35" w:rsidDel="006333F7">
          <w:rPr>
            <w:rFonts w:eastAsiaTheme="minorEastAsia"/>
            <w:i/>
            <w:iCs/>
          </w:rPr>
          <w:delText>editor</w:delText>
        </w:r>
        <w:r w:rsidDel="006333F7">
          <w:rPr>
            <w:rFonts w:eastAsiaTheme="minorEastAsia"/>
          </w:rPr>
          <w:delText>” to find a few.</w:delText>
        </w:r>
      </w:del>
    </w:p>
    <w:p w14:paraId="22B2A4D3" w14:textId="659B1718" w:rsidR="003750EE" w:rsidDel="006333F7" w:rsidRDefault="003750EE" w:rsidP="00573A87">
      <w:pPr>
        <w:pStyle w:val="BodyText"/>
        <w:rPr>
          <w:del w:id="705" w:author="Pawel KAMINSKI" w:date="2024-06-04T10:49:00Z"/>
          <w:rFonts w:eastAsiaTheme="minorEastAsia"/>
        </w:rPr>
      </w:pPr>
      <w:del w:id="706" w:author="Pawel KAMINSKI" w:date="2024-06-04T10:49:00Z">
        <w:r w:rsidDel="006333F7">
          <w:rPr>
            <w:rFonts w:eastAsiaTheme="minorEastAsia"/>
          </w:rPr>
          <w:delText>Another way of formu</w:delText>
        </w:r>
        <w:r w:rsidR="00B74F3C" w:rsidDel="006333F7">
          <w:rPr>
            <w:rFonts w:eastAsiaTheme="minorEastAsia"/>
          </w:rPr>
          <w:delText xml:space="preserve">lating </w:delText>
        </w:r>
        <w:r w:rsidR="001575A6" w:rsidDel="006333F7">
          <w:rPr>
            <w:rFonts w:eastAsiaTheme="minorEastAsia"/>
          </w:rPr>
          <w:delText xml:space="preserve">an equation is by </w:delText>
        </w:r>
        <w:r w:rsidR="00DA6A0F" w:rsidDel="006333F7">
          <w:rPr>
            <w:rFonts w:eastAsiaTheme="minorEastAsia"/>
          </w:rPr>
          <w:delText>wrapping it between `$$` characters.</w:delText>
        </w:r>
      </w:del>
    </w:p>
    <w:p w14:paraId="0B8A5300" w14:textId="56033C5B" w:rsidR="003750EE" w:rsidDel="006333F7" w:rsidRDefault="003750EE" w:rsidP="003750EE">
      <w:pPr>
        <w:pStyle w:val="HTMLPreformatted"/>
        <w:shd w:val="clear" w:color="auto" w:fill="F6F8FA"/>
        <w:rPr>
          <w:del w:id="707" w:author="Pawel KAMINSKI" w:date="2024-06-04T10:49:00Z"/>
          <w:rFonts w:ascii="Consolas" w:hAnsi="Consolas"/>
          <w:color w:val="1F2328"/>
        </w:rPr>
      </w:pPr>
      <w:del w:id="708" w:author="Pawel KAMINSKI" w:date="2024-06-04T10:49:00Z">
        <w:r w:rsidDel="006333F7">
          <w:rPr>
            <w:rStyle w:val="HTMLCode"/>
            <w:rFonts w:ascii="Consolas" w:hAnsi="Consolas"/>
            <w:color w:val="1F2328"/>
            <w:bdr w:val="none" w:sz="0" w:space="0" w:color="auto" w:frame="1"/>
          </w:rPr>
          <w:delText>$$ Ax=b $$</w:delText>
        </w:r>
      </w:del>
    </w:p>
    <w:p w14:paraId="7422C8E6" w14:textId="0079B366" w:rsidR="00A13E99" w:rsidRPr="00090255" w:rsidDel="006333F7" w:rsidRDefault="00DA6A0F" w:rsidP="00090255">
      <w:pPr>
        <w:pStyle w:val="BodyText"/>
        <w:rPr>
          <w:del w:id="709" w:author="Pawel KAMINSKI" w:date="2024-06-04T10:49:00Z"/>
          <w:rStyle w:val="HTMLCode"/>
          <w:rFonts w:asciiTheme="minorHAnsi" w:eastAsiaTheme="minorEastAsia" w:hAnsiTheme="minorHAnsi" w:cstheme="minorBidi"/>
          <w:sz w:val="24"/>
          <w:szCs w:val="24"/>
        </w:rPr>
      </w:pPr>
      <w:del w:id="710" w:author="Pawel KAMINSKI" w:date="2024-06-04T10:49:00Z">
        <w:r w:rsidDel="006333F7">
          <w:rPr>
            <w:rFonts w:eastAsiaTheme="minorEastAsia"/>
          </w:rPr>
          <w:delText>This might be especially useful when constructing</w:delText>
        </w:r>
        <w:r w:rsidR="00F84401" w:rsidDel="006333F7">
          <w:rPr>
            <w:rFonts w:eastAsiaTheme="minorEastAsia"/>
          </w:rPr>
          <w:delText xml:space="preserve"> equations that span over multiple lines. </w:delText>
        </w:r>
      </w:del>
    </w:p>
    <w:p w14:paraId="7813F167" w14:textId="392C7128" w:rsidR="00B74F3C" w:rsidRPr="00090255" w:rsidDel="006333F7" w:rsidRDefault="00B74F3C" w:rsidP="00090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711" w:author="Pawel KAMINSKI" w:date="2024-06-04T10:49:00Z"/>
          <w:rFonts w:ascii="Consolas" w:eastAsia="Times New Roman" w:hAnsi="Consolas" w:cs="Courier New"/>
          <w:color w:val="1F2328"/>
          <w:sz w:val="20"/>
          <w:szCs w:val="20"/>
          <w:bdr w:val="none" w:sz="0" w:space="0" w:color="auto" w:frame="1"/>
        </w:rPr>
      </w:pPr>
      <w:del w:id="712" w:author="Pawel KAMINSKI" w:date="2024-06-04T10:49:00Z">
        <w:r w:rsidRPr="00090255" w:rsidDel="006333F7">
          <w:rPr>
            <w:rFonts w:ascii="Consolas" w:eastAsia="Times New Roman" w:hAnsi="Consolas" w:cs="Courier New"/>
            <w:color w:val="1F2328"/>
            <w:sz w:val="20"/>
            <w:szCs w:val="20"/>
            <w:bdr w:val="none" w:sz="0" w:space="0" w:color="auto" w:frame="1"/>
          </w:rPr>
          <w:delText>$$</w:delText>
        </w:r>
        <w:r w:rsidR="00DD0697" w:rsidRPr="00090255" w:rsidDel="006333F7">
          <w:rPr>
            <w:rFonts w:ascii="Consolas" w:eastAsia="Times New Roman" w:hAnsi="Consolas" w:cs="Courier New"/>
            <w:color w:val="1F2328"/>
            <w:sz w:val="20"/>
            <w:szCs w:val="20"/>
            <w:bdr w:val="none" w:sz="0" w:space="0" w:color="auto" w:frame="1"/>
          </w:rPr>
          <w:br/>
        </w:r>
        <w:r w:rsidRPr="00090255" w:rsidDel="006333F7">
          <w:rPr>
            <w:rFonts w:ascii="Consolas" w:eastAsia="Times New Roman" w:hAnsi="Consolas" w:cs="Courier New"/>
            <w:color w:val="1F2328"/>
            <w:sz w:val="20"/>
            <w:szCs w:val="20"/>
            <w:bdr w:val="none" w:sz="0" w:space="0" w:color="auto" w:frame="1"/>
          </w:rPr>
          <w:delText>\label{maxwell}</w:delText>
        </w:r>
        <w:r w:rsidR="00F52DD5" w:rsidDel="006333F7">
          <w:rPr>
            <w:rFonts w:ascii="Consolas" w:eastAsia="Times New Roman" w:hAnsi="Consolas" w:cs="Courier New"/>
            <w:color w:val="1F2328"/>
            <w:sz w:val="20"/>
            <w:szCs w:val="20"/>
            <w:bdr w:val="none" w:sz="0" w:space="0" w:color="auto" w:frame="1"/>
          </w:rPr>
          <w:br/>
        </w:r>
        <w:r w:rsidRPr="00090255" w:rsidDel="006333F7">
          <w:rPr>
            <w:rFonts w:ascii="Consolas" w:eastAsia="Times New Roman" w:hAnsi="Consolas" w:cs="Courier New"/>
            <w:color w:val="1F2328"/>
            <w:sz w:val="20"/>
            <w:szCs w:val="20"/>
            <w:bdr w:val="none" w:sz="0" w:space="0" w:color="auto" w:frame="1"/>
          </w:rPr>
          <w:delText>\begin{aligned}</w:delText>
        </w:r>
        <w:r w:rsidR="00DD0697" w:rsidRPr="00090255" w:rsidDel="006333F7">
          <w:rPr>
            <w:rFonts w:ascii="Consolas" w:eastAsia="Times New Roman" w:hAnsi="Consolas" w:cs="Courier New"/>
            <w:color w:val="1F2328"/>
            <w:sz w:val="20"/>
            <w:szCs w:val="20"/>
            <w:bdr w:val="none" w:sz="0" w:space="0" w:color="auto" w:frame="1"/>
          </w:rPr>
          <w:br/>
        </w:r>
        <w:r w:rsidRPr="00090255" w:rsidDel="006333F7">
          <w:rPr>
            <w:rFonts w:ascii="Consolas" w:eastAsia="Times New Roman" w:hAnsi="Consolas" w:cs="Courier New"/>
            <w:color w:val="1F2328"/>
            <w:sz w:val="20"/>
            <w:szCs w:val="20"/>
            <w:bdr w:val="none" w:sz="0" w:space="0" w:color="auto" w:frame="1"/>
          </w:rPr>
          <w:delText>\nabla \times \vec{e}+\frac{\partial \vec{b}}{\partial t}&amp;=0 \\</w:delText>
        </w:r>
        <w:r w:rsidR="00DD0697" w:rsidRPr="00090255" w:rsidDel="006333F7">
          <w:rPr>
            <w:rFonts w:ascii="Consolas" w:eastAsia="Times New Roman" w:hAnsi="Consolas" w:cs="Courier New"/>
            <w:color w:val="1F2328"/>
            <w:sz w:val="20"/>
            <w:szCs w:val="20"/>
            <w:bdr w:val="none" w:sz="0" w:space="0" w:color="auto" w:frame="1"/>
          </w:rPr>
          <w:br/>
        </w:r>
        <w:r w:rsidRPr="00090255" w:rsidDel="006333F7">
          <w:rPr>
            <w:rFonts w:ascii="Consolas" w:eastAsia="Times New Roman" w:hAnsi="Consolas" w:cs="Courier New"/>
            <w:color w:val="1F2328"/>
            <w:sz w:val="20"/>
            <w:szCs w:val="20"/>
            <w:bdr w:val="none" w:sz="0" w:space="0" w:color="auto" w:frame="1"/>
          </w:rPr>
          <w:delText>\nabla \times \vec{h}-\vec{j}&amp;=\vec{s}\_{e}</w:delText>
        </w:r>
        <w:r w:rsidR="00DD0697" w:rsidRPr="00090255" w:rsidDel="006333F7">
          <w:rPr>
            <w:rFonts w:ascii="Consolas" w:eastAsia="Times New Roman" w:hAnsi="Consolas" w:cs="Courier New"/>
            <w:color w:val="1F2328"/>
            <w:sz w:val="20"/>
            <w:szCs w:val="20"/>
            <w:bdr w:val="none" w:sz="0" w:space="0" w:color="auto" w:frame="1"/>
          </w:rPr>
          <w:br/>
        </w:r>
        <w:r w:rsidRPr="00090255" w:rsidDel="006333F7">
          <w:rPr>
            <w:rFonts w:ascii="Consolas" w:eastAsia="Times New Roman" w:hAnsi="Consolas" w:cs="Courier New"/>
            <w:color w:val="1F2328"/>
            <w:sz w:val="20"/>
            <w:szCs w:val="20"/>
            <w:bdr w:val="none" w:sz="0" w:space="0" w:color="auto" w:frame="1"/>
          </w:rPr>
          <w:delText>\end{aligned}</w:delText>
        </w:r>
        <w:r w:rsidR="00DD0697" w:rsidRPr="00090255" w:rsidDel="006333F7">
          <w:rPr>
            <w:rFonts w:ascii="Consolas" w:eastAsia="Times New Roman" w:hAnsi="Consolas" w:cs="Courier New"/>
            <w:color w:val="1F2328"/>
            <w:sz w:val="20"/>
            <w:szCs w:val="20"/>
            <w:bdr w:val="none" w:sz="0" w:space="0" w:color="auto" w:frame="1"/>
          </w:rPr>
          <w:br/>
        </w:r>
        <w:r w:rsidRPr="00090255" w:rsidDel="006333F7">
          <w:rPr>
            <w:rFonts w:ascii="Consolas" w:eastAsia="Times New Roman" w:hAnsi="Consolas" w:cs="Courier New"/>
            <w:color w:val="1F2328"/>
            <w:sz w:val="20"/>
            <w:szCs w:val="20"/>
            <w:bdr w:val="none" w:sz="0" w:space="0" w:color="auto" w:frame="1"/>
          </w:rPr>
          <w:delText>$$</w:delText>
        </w:r>
      </w:del>
    </w:p>
    <w:p w14:paraId="6617CE10" w14:textId="78FDEFDB" w:rsidR="00CE171A" w:rsidDel="006333F7" w:rsidRDefault="00CE171A" w:rsidP="00CE171A">
      <w:pPr>
        <w:pStyle w:val="BodyText"/>
        <w:rPr>
          <w:del w:id="713" w:author="Pawel KAMINSKI" w:date="2024-06-04T10:49:00Z"/>
          <w:rFonts w:eastAsiaTheme="minorEastAsia"/>
        </w:rPr>
      </w:pPr>
    </w:p>
    <w:p w14:paraId="4462A30F" w14:textId="4EC865B2" w:rsidR="002C71E6" w:rsidRPr="00B919EF" w:rsidDel="006333F7" w:rsidRDefault="00CE171A" w:rsidP="002C71E6">
      <w:pPr>
        <w:pStyle w:val="Heading3"/>
        <w:rPr>
          <w:del w:id="714" w:author="Pawel KAMINSKI" w:date="2024-06-04T10:49:00Z"/>
          <w:rFonts w:eastAsiaTheme="minorEastAsia"/>
          <w:vertAlign w:val="superscript"/>
        </w:rPr>
      </w:pPr>
      <w:del w:id="715" w:author="Pawel KAMINSKI" w:date="2024-06-04T10:49:00Z">
        <w:r w:rsidRPr="00B919EF" w:rsidDel="006333F7">
          <w:rPr>
            <w:rFonts w:eastAsiaTheme="minorEastAsia"/>
          </w:rPr>
          <w:delText xml:space="preserve">Code </w:delText>
        </w:r>
        <w:r w:rsidR="00827234" w:rsidRPr="00B919EF" w:rsidDel="006333F7">
          <w:rPr>
            <w:rFonts w:eastAsiaTheme="minorEastAsia"/>
          </w:rPr>
          <w:delText xml:space="preserve">Blocks </w:delText>
        </w:r>
        <w:r w:rsidR="002C71E6" w:rsidRPr="00B919EF" w:rsidDel="006333F7">
          <w:rPr>
            <w:rFonts w:eastAsiaTheme="minorEastAsia"/>
            <w:vertAlign w:val="superscript"/>
          </w:rPr>
          <w:delText>(mystmd feature)</w:delText>
        </w:r>
      </w:del>
    </w:p>
    <w:p w14:paraId="7499DB18" w14:textId="2C36695D" w:rsidR="00CE171A" w:rsidRPr="00B919EF" w:rsidDel="006333F7" w:rsidRDefault="004A7D5C" w:rsidP="00573A87">
      <w:pPr>
        <w:pStyle w:val="BodyText"/>
        <w:rPr>
          <w:del w:id="716" w:author="Pawel KAMINSKI" w:date="2024-06-04T10:49:00Z"/>
          <w:rFonts w:eastAsiaTheme="minorEastAsia"/>
        </w:rPr>
      </w:pPr>
      <w:del w:id="717" w:author="Pawel KAMINSKI" w:date="2024-06-04T10:49:00Z">
        <w:r w:rsidRPr="00B919EF" w:rsidDel="006333F7">
          <w:rPr>
            <w:rFonts w:eastAsiaTheme="minorEastAsia"/>
          </w:rPr>
          <w:delText xml:space="preserve">Currently we do not support </w:delText>
        </w:r>
        <w:r w:rsidR="002C71E6" w:rsidRPr="00B919EF" w:rsidDel="006333F7">
          <w:rPr>
            <w:rFonts w:eastAsiaTheme="minorEastAsia"/>
          </w:rPr>
          <w:delText xml:space="preserve">interactive </w:delText>
        </w:r>
        <w:r w:rsidRPr="00B919EF" w:rsidDel="006333F7">
          <w:rPr>
            <w:rFonts w:eastAsiaTheme="minorEastAsia"/>
          </w:rPr>
          <w:delText>code blocks.</w:delText>
        </w:r>
        <w:r w:rsidR="002C71E6" w:rsidRPr="00B919EF" w:rsidDel="006333F7">
          <w:rPr>
            <w:rFonts w:eastAsiaTheme="minorEastAsia"/>
          </w:rPr>
          <w:delText xml:space="preserve"> But you can format a static code block to show a code snippet without executing it.</w:delText>
        </w:r>
      </w:del>
    </w:p>
    <w:p w14:paraId="7991145C" w14:textId="21DFFC41" w:rsidR="004A7D5C" w:rsidDel="006333F7" w:rsidRDefault="004A7D5C" w:rsidP="004A7D5C">
      <w:pPr>
        <w:pStyle w:val="HTMLPreformatted"/>
        <w:spacing w:line="263" w:lineRule="atLeast"/>
        <w:rPr>
          <w:del w:id="718" w:author="Pawel KAMINSKI" w:date="2024-06-04T10:49:00Z"/>
          <w:sz w:val="21"/>
          <w:szCs w:val="21"/>
        </w:rPr>
      </w:pPr>
      <w:del w:id="719" w:author="Pawel KAMINSKI" w:date="2024-06-04T10:49:00Z">
        <w:r w:rsidRPr="00B919EF" w:rsidDel="006333F7">
          <w:rPr>
            <w:sz w:val="21"/>
            <w:szCs w:val="21"/>
          </w:rPr>
          <w:delText>:::{code-cell} ipython3</w:delText>
        </w:r>
        <w:r w:rsidRPr="00B919EF" w:rsidDel="006333F7">
          <w:rPr>
            <w:sz w:val="21"/>
            <w:szCs w:val="21"/>
          </w:rPr>
          <w:br/>
          <w:delText>note = "Python syntax highlighting"</w:delText>
        </w:r>
        <w:r w:rsidRPr="00B919EF" w:rsidDel="006333F7">
          <w:rPr>
            <w:sz w:val="21"/>
            <w:szCs w:val="21"/>
          </w:rPr>
          <w:br/>
          <w:delText>print(note)</w:delText>
        </w:r>
        <w:r w:rsidRPr="00B919EF" w:rsidDel="006333F7">
          <w:rPr>
            <w:sz w:val="21"/>
            <w:szCs w:val="21"/>
          </w:rPr>
          <w:br/>
          <w:delText>:::</w:delText>
        </w:r>
      </w:del>
    </w:p>
    <w:p w14:paraId="1FA5EAAE" w14:textId="30861A6F" w:rsidR="00B919EF" w:rsidRPr="00CF3D99" w:rsidDel="006333F7" w:rsidRDefault="00B919EF" w:rsidP="00B919EF">
      <w:pPr>
        <w:pStyle w:val="BodyText"/>
        <w:rPr>
          <w:del w:id="720" w:author="Pawel KAMINSKI" w:date="2024-06-04T10:49:00Z"/>
        </w:rPr>
      </w:pPr>
      <w:del w:id="721" w:author="Pawel KAMINSKI" w:date="2024-06-04T10:49:00Z">
        <w:r w:rsidRPr="00CF3D99" w:rsidDel="006333F7">
          <w:delText xml:space="preserve">:::{card} TODO </w:delText>
        </w:r>
        <w:r w:rsidRPr="00CF3D99" w:rsidDel="006333F7">
          <w:rPr>
            <mc:AlternateContent>
              <mc:Choice Requires="w16se"/>
              <mc:Fallback>
                <w:rFonts w:ascii="Segoe UI Emoji" w:eastAsia="Segoe UI Emoji" w:hAnsi="Segoe UI Emoji" w:cs="Segoe UI Emoji"/>
              </mc:Fallback>
            </mc:AlternateContent>
          </w:rPr>
          <mc:AlternateContent>
            <mc:Choice Requires="w16se">
              <w16se:symEx w16se:font="Segoe UI Emoji" w16se:char="1F6A7"/>
            </mc:Choice>
            <mc:Fallback>
              <w:delText>🚧</w:delText>
            </mc:Fallback>
          </mc:AlternateContent>
        </w:r>
        <w:r w:rsidRPr="00CF3D99" w:rsidDel="006333F7">
          <w:br/>
          <w:delText xml:space="preserve">Feature to be added in </w:delText>
        </w:r>
        <w:r w:rsidDel="006333F7">
          <w:delText>future releases.</w:delText>
        </w:r>
        <w:r w:rsidDel="006333F7">
          <w:br/>
        </w:r>
        <w:r w:rsidRPr="00CF3D99" w:rsidDel="006333F7">
          <w:delText>:::</w:delText>
        </w:r>
      </w:del>
    </w:p>
    <w:p w14:paraId="10837ED8" w14:textId="23B0D1FE" w:rsidR="00B919EF" w:rsidDel="006333F7" w:rsidRDefault="00B919EF" w:rsidP="00573A87">
      <w:pPr>
        <w:pStyle w:val="BodyText"/>
        <w:rPr>
          <w:del w:id="722" w:author="Pawel KAMINSKI" w:date="2024-06-04T10:49:00Z"/>
          <w:rFonts w:eastAsiaTheme="minorEastAsia"/>
        </w:rPr>
      </w:pPr>
    </w:p>
    <w:p w14:paraId="618F8C94" w14:textId="70ECBD43" w:rsidR="006543E3" w:rsidRPr="00212D1A" w:rsidDel="006333F7" w:rsidRDefault="006543E3" w:rsidP="7E0CE381">
      <w:pPr>
        <w:pStyle w:val="Heading3"/>
        <w:rPr>
          <w:del w:id="723" w:author="Pawel KAMINSKI" w:date="2024-06-04T10:49:00Z"/>
          <w:rFonts w:eastAsiaTheme="minorEastAsia"/>
          <w:vertAlign w:val="superscript"/>
        </w:rPr>
      </w:pPr>
      <w:commentRangeStart w:id="724"/>
      <w:commentRangeStart w:id="725"/>
      <w:commentRangeStart w:id="726"/>
      <w:del w:id="727" w:author="Pawel KAMINSKI" w:date="2024-06-04T10:49:00Z">
        <w:r w:rsidRPr="7E0CE381" w:rsidDel="006333F7">
          <w:rPr>
            <w:rFonts w:eastAsiaTheme="minorEastAsia"/>
          </w:rPr>
          <w:delText>Diagrams</w:delText>
        </w:r>
        <w:r w:rsidR="00212D1A" w:rsidRPr="7E0CE381" w:rsidDel="006333F7">
          <w:rPr>
            <w:rFonts w:eastAsiaTheme="minorEastAsia"/>
          </w:rPr>
          <w:delText xml:space="preserve"> </w:delText>
        </w:r>
        <w:commentRangeEnd w:id="724"/>
        <w:r w:rsidDel="006333F7">
          <w:rPr>
            <w:rStyle w:val="CommentReference"/>
          </w:rPr>
          <w:commentReference w:id="724"/>
        </w:r>
        <w:commentRangeEnd w:id="725"/>
        <w:r w:rsidDel="006333F7">
          <w:rPr>
            <w:rStyle w:val="CommentReference"/>
          </w:rPr>
          <w:commentReference w:id="725"/>
        </w:r>
      </w:del>
      <w:commentRangeEnd w:id="726"/>
      <w:r w:rsidR="002A6B0B">
        <w:rPr>
          <w:rStyle w:val="CommentReference"/>
          <w:rFonts w:asciiTheme="minorHAnsi" w:eastAsiaTheme="minorHAnsi" w:hAnsiTheme="minorHAnsi" w:cstheme="minorBidi"/>
          <w:b w:val="0"/>
          <w:bCs w:val="0"/>
          <w:color w:val="auto"/>
        </w:rPr>
        <w:commentReference w:id="726"/>
      </w:r>
      <w:del w:id="729" w:author="Pawel KAMINSKI" w:date="2024-06-04T10:49:00Z">
        <w:r w:rsidR="00212D1A" w:rsidRPr="7E0CE381" w:rsidDel="006333F7">
          <w:rPr>
            <w:rFonts w:eastAsiaTheme="minorEastAsia"/>
            <w:vertAlign w:val="superscript"/>
          </w:rPr>
          <w:delText>(mystmd feature)</w:delText>
        </w:r>
      </w:del>
    </w:p>
    <w:p w14:paraId="3D9BF8E9" w14:textId="516FE6A6" w:rsidR="00321B33" w:rsidDel="006333F7" w:rsidRDefault="00321B33" w:rsidP="0074517E">
      <w:pPr>
        <w:pStyle w:val="FirstParagraph"/>
        <w:rPr>
          <w:del w:id="730" w:author="Pawel KAMINSKI" w:date="2024-06-04T10:49:00Z"/>
        </w:rPr>
      </w:pPr>
      <w:del w:id="731" w:author="Pawel KAMINSKI" w:date="2024-06-04T10:49:00Z">
        <w:r w:rsidDel="006333F7">
          <w:delText>:::{note}</w:delText>
        </w:r>
        <w:r w:rsidDel="006333F7">
          <w:br/>
          <w:delText xml:space="preserve">Note that the platform does not allow </w:delText>
        </w:r>
        <w:r w:rsidR="589BF2F7" w:rsidDel="006333F7">
          <w:delText>the</w:delText>
        </w:r>
        <w:r w:rsidDel="006333F7">
          <w:delText xml:space="preserve"> </w:delText>
        </w:r>
        <w:r w:rsidR="203EAF99" w:rsidDel="006333F7">
          <w:delText>use of</w:delText>
        </w:r>
        <w:r w:rsidDel="006333F7">
          <w:delText xml:space="preserve"> standard MS Word charts. It is advised to write chapters with charts, diagrams and other data visualization in separate Jupyter Notebook (.ipynb) files.</w:delText>
        </w:r>
        <w:r w:rsidDel="006333F7">
          <w:br/>
          <w:delText>:::</w:delText>
        </w:r>
      </w:del>
    </w:p>
    <w:p w14:paraId="1E232AB2" w14:textId="7F857FA2" w:rsidR="006543E3" w:rsidDel="006333F7" w:rsidRDefault="00CA155C" w:rsidP="0074517E">
      <w:pPr>
        <w:pStyle w:val="FirstParagraph"/>
        <w:jc w:val="both"/>
        <w:rPr>
          <w:del w:id="732" w:author="Pawel KAMINSKI" w:date="2024-06-04T10:49:00Z"/>
        </w:rPr>
      </w:pPr>
      <w:del w:id="733" w:author="Pawel KAMINSKI" w:date="2024-06-04T10:49:00Z">
        <w:r w:rsidDel="006333F7">
          <w:delText xml:space="preserve">Mystmd supports mermaid diagrams. </w:delText>
        </w:r>
        <w:r w:rsidR="00693C6C" w:rsidDel="006333F7">
          <w:delText xml:space="preserve">Please see </w:delText>
        </w:r>
        <w:r w:rsidR="008F6C2D" w:rsidDel="006333F7">
          <w:fldChar w:fldCharType="begin"/>
        </w:r>
        <w:r w:rsidR="008F6C2D" w:rsidDel="006333F7">
          <w:delInstrText>HYPERLINK "https://mermaid.js.org/" \h</w:delInstrText>
        </w:r>
        <w:r w:rsidR="008F6C2D" w:rsidDel="006333F7">
          <w:fldChar w:fldCharType="separate"/>
        </w:r>
        <w:r w:rsidR="00693C6C" w:rsidRPr="0ADC15A0" w:rsidDel="006333F7">
          <w:rPr>
            <w:rStyle w:val="Hyperlink"/>
          </w:rPr>
          <w:delText>the documentation</w:delText>
        </w:r>
        <w:r w:rsidR="008F6C2D" w:rsidDel="006333F7">
          <w:rPr>
            <w:rStyle w:val="Hyperlink"/>
          </w:rPr>
          <w:fldChar w:fldCharType="end"/>
        </w:r>
        <w:r w:rsidR="00693C6C" w:rsidDel="006333F7">
          <w:delText xml:space="preserve"> on how to create graphs </w:delText>
        </w:r>
        <w:r w:rsidR="00D65F96" w:rsidDel="006333F7">
          <w:delText>for</w:delText>
        </w:r>
        <w:r w:rsidR="00693C6C" w:rsidDel="006333F7">
          <w:delText xml:space="preserve"> your work. </w:delText>
        </w:r>
        <w:r w:rsidR="2679EF58" w:rsidDel="006333F7">
          <w:delText>A few</w:delText>
        </w:r>
        <w:r w:rsidDel="006333F7">
          <w:delText xml:space="preserve"> implementation examples are presented below.</w:delText>
        </w:r>
      </w:del>
    </w:p>
    <w:p w14:paraId="7B1D7D2D" w14:textId="6EC5F7B2" w:rsidR="00CA155C" w:rsidRPr="00014B0A" w:rsidDel="006333F7" w:rsidRDefault="00CA155C" w:rsidP="00CA155C">
      <w:pPr>
        <w:pStyle w:val="Heading4"/>
        <w:rPr>
          <w:del w:id="734" w:author="Pawel KAMINSKI" w:date="2024-06-04T10:49:00Z"/>
          <w:vertAlign w:val="superscript"/>
        </w:rPr>
      </w:pPr>
      <w:del w:id="735" w:author="Pawel KAMINSKI" w:date="2024-06-04T10:49:00Z">
        <w:r w:rsidRPr="00CA155C" w:rsidDel="006333F7">
          <w:delText>Flowchart</w:delText>
        </w:r>
      </w:del>
    </w:p>
    <w:p w14:paraId="48157B8A" w14:textId="0145ECF1" w:rsidR="006543E3" w:rsidRPr="006543E3" w:rsidDel="006333F7" w:rsidRDefault="006543E3" w:rsidP="006543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736" w:author="Pawel KAMINSKI" w:date="2024-06-04T10:49:00Z"/>
          <w:rFonts w:ascii="Consolas" w:eastAsia="Times New Roman" w:hAnsi="Consolas" w:cs="Courier New"/>
          <w:color w:val="1F2328"/>
          <w:sz w:val="20"/>
          <w:szCs w:val="20"/>
          <w:bdr w:val="none" w:sz="0" w:space="0" w:color="auto" w:frame="1"/>
        </w:rPr>
      </w:pPr>
      <w:del w:id="737" w:author="Pawel KAMINSKI" w:date="2024-06-04T10:49:00Z">
        <w:r w:rsidRPr="006543E3" w:rsidDel="006333F7">
          <w:rPr>
            <w:rFonts w:ascii="Consolas" w:eastAsia="Times New Roman" w:hAnsi="Consolas" w:cs="Courier New"/>
            <w:color w:val="1F2328"/>
            <w:sz w:val="20"/>
            <w:szCs w:val="20"/>
            <w:bdr w:val="none" w:sz="0" w:space="0" w:color="auto" w:frame="1"/>
          </w:rPr>
          <w:delText>:::{mermaid}</w:delText>
        </w:r>
        <w:r w:rsidDel="006333F7">
          <w:rPr>
            <w:rFonts w:ascii="Consolas" w:eastAsia="Times New Roman" w:hAnsi="Consolas" w:cs="Courier New"/>
            <w:color w:val="1F2328"/>
            <w:sz w:val="20"/>
            <w:szCs w:val="20"/>
            <w:bdr w:val="none" w:sz="0" w:space="0" w:color="auto" w:frame="1"/>
          </w:rPr>
          <w:br/>
        </w:r>
        <w:r w:rsidRPr="006543E3" w:rsidDel="006333F7">
          <w:rPr>
            <w:rFonts w:ascii="Consolas" w:eastAsia="Times New Roman" w:hAnsi="Consolas" w:cs="Courier New"/>
            <w:color w:val="1F2328"/>
            <w:sz w:val="20"/>
            <w:szCs w:val="20"/>
            <w:bdr w:val="none" w:sz="0" w:space="0" w:color="auto" w:frame="1"/>
          </w:rPr>
          <w:delText>flowchart LR</w:delText>
        </w:r>
        <w:r w:rsidDel="006333F7">
          <w:rPr>
            <w:rFonts w:ascii="Consolas" w:eastAsia="Times New Roman" w:hAnsi="Consolas" w:cs="Courier New"/>
            <w:color w:val="1F2328"/>
            <w:sz w:val="20"/>
            <w:szCs w:val="20"/>
            <w:bdr w:val="none" w:sz="0" w:space="0" w:color="auto" w:frame="1"/>
          </w:rPr>
          <w:br/>
        </w:r>
        <w:r w:rsidRPr="006543E3" w:rsidDel="006333F7">
          <w:rPr>
            <w:rFonts w:ascii="Consolas" w:eastAsia="Times New Roman" w:hAnsi="Consolas" w:cs="Courier New"/>
            <w:color w:val="1F2328"/>
            <w:sz w:val="20"/>
            <w:szCs w:val="20"/>
            <w:bdr w:val="none" w:sz="0" w:space="0" w:color="auto" w:frame="1"/>
          </w:rPr>
          <w:delText xml:space="preserve">    A[Hard edge] --&gt;|Link text| B(Round edge)</w:delText>
        </w:r>
        <w:r w:rsidDel="006333F7">
          <w:rPr>
            <w:rFonts w:ascii="Consolas" w:eastAsia="Times New Roman" w:hAnsi="Consolas" w:cs="Courier New"/>
            <w:color w:val="1F2328"/>
            <w:sz w:val="20"/>
            <w:szCs w:val="20"/>
            <w:bdr w:val="none" w:sz="0" w:space="0" w:color="auto" w:frame="1"/>
          </w:rPr>
          <w:br/>
        </w:r>
        <w:r w:rsidRPr="006543E3" w:rsidDel="006333F7">
          <w:rPr>
            <w:rFonts w:ascii="Consolas" w:eastAsia="Times New Roman" w:hAnsi="Consolas" w:cs="Courier New"/>
            <w:color w:val="1F2328"/>
            <w:sz w:val="20"/>
            <w:szCs w:val="20"/>
            <w:bdr w:val="none" w:sz="0" w:space="0" w:color="auto" w:frame="1"/>
          </w:rPr>
          <w:delText xml:space="preserve">    B --&gt; C{Decision}</w:delText>
        </w:r>
        <w:r w:rsidDel="006333F7">
          <w:rPr>
            <w:rFonts w:ascii="Consolas" w:eastAsia="Times New Roman" w:hAnsi="Consolas" w:cs="Courier New"/>
            <w:color w:val="1F2328"/>
            <w:sz w:val="20"/>
            <w:szCs w:val="20"/>
            <w:bdr w:val="none" w:sz="0" w:space="0" w:color="auto" w:frame="1"/>
          </w:rPr>
          <w:br/>
        </w:r>
        <w:r w:rsidRPr="006543E3" w:rsidDel="006333F7">
          <w:rPr>
            <w:rFonts w:ascii="Consolas" w:eastAsia="Times New Roman" w:hAnsi="Consolas" w:cs="Courier New"/>
            <w:color w:val="1F2328"/>
            <w:sz w:val="20"/>
            <w:szCs w:val="20"/>
            <w:bdr w:val="none" w:sz="0" w:space="0" w:color="auto" w:frame="1"/>
          </w:rPr>
          <w:delText xml:space="preserve">    C --&gt;|One| D[Result one]</w:delText>
        </w:r>
        <w:r w:rsidDel="006333F7">
          <w:rPr>
            <w:rFonts w:ascii="Consolas" w:eastAsia="Times New Roman" w:hAnsi="Consolas" w:cs="Courier New"/>
            <w:color w:val="1F2328"/>
            <w:sz w:val="20"/>
            <w:szCs w:val="20"/>
            <w:bdr w:val="none" w:sz="0" w:space="0" w:color="auto" w:frame="1"/>
          </w:rPr>
          <w:br/>
        </w:r>
        <w:r w:rsidRPr="006543E3" w:rsidDel="006333F7">
          <w:rPr>
            <w:rFonts w:ascii="Consolas" w:eastAsia="Times New Roman" w:hAnsi="Consolas" w:cs="Courier New"/>
            <w:color w:val="1F2328"/>
            <w:sz w:val="20"/>
            <w:szCs w:val="20"/>
            <w:bdr w:val="none" w:sz="0" w:space="0" w:color="auto" w:frame="1"/>
          </w:rPr>
          <w:delText xml:space="preserve">    C --&gt;|Two| E[Result two]</w:delText>
        </w:r>
        <w:r w:rsidDel="006333F7">
          <w:rPr>
            <w:rFonts w:ascii="Consolas" w:eastAsia="Times New Roman" w:hAnsi="Consolas" w:cs="Courier New"/>
            <w:color w:val="1F2328"/>
            <w:sz w:val="20"/>
            <w:szCs w:val="20"/>
            <w:bdr w:val="none" w:sz="0" w:space="0" w:color="auto" w:frame="1"/>
          </w:rPr>
          <w:br/>
        </w:r>
        <w:r w:rsidRPr="006543E3" w:rsidDel="006333F7">
          <w:rPr>
            <w:rFonts w:ascii="Consolas" w:eastAsia="Times New Roman" w:hAnsi="Consolas" w:cs="Courier New"/>
            <w:color w:val="1F2328"/>
            <w:sz w:val="20"/>
            <w:szCs w:val="20"/>
            <w:bdr w:val="none" w:sz="0" w:space="0" w:color="auto" w:frame="1"/>
          </w:rPr>
          <w:delText>:::</w:delText>
        </w:r>
      </w:del>
    </w:p>
    <w:p w14:paraId="68C784F2" w14:textId="6E62322B" w:rsidR="0080487D" w:rsidDel="006333F7" w:rsidRDefault="0080487D" w:rsidP="0080487D">
      <w:pPr>
        <w:pStyle w:val="Heading4"/>
        <w:rPr>
          <w:del w:id="738" w:author="Pawel KAMINSKI" w:date="2024-06-04T10:49:00Z"/>
        </w:rPr>
      </w:pPr>
      <w:del w:id="739" w:author="Pawel KAMINSKI" w:date="2024-06-04T10:49:00Z">
        <w:r w:rsidDel="006333F7">
          <w:delText>Sequence diagrams</w:delText>
        </w:r>
      </w:del>
    </w:p>
    <w:p w14:paraId="0B09A536" w14:textId="51B169A9" w:rsidR="0080487D" w:rsidRPr="0080487D" w:rsidDel="006333F7" w:rsidRDefault="0080487D" w:rsidP="0080487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740" w:author="Pawel KAMINSKI" w:date="2024-06-04T10:49:00Z"/>
          <w:rFonts w:ascii="Consolas" w:eastAsia="Times New Roman" w:hAnsi="Consolas" w:cs="Courier New"/>
          <w:color w:val="1F2328"/>
          <w:sz w:val="20"/>
          <w:szCs w:val="20"/>
          <w:bdr w:val="none" w:sz="0" w:space="0" w:color="auto" w:frame="1"/>
        </w:rPr>
      </w:pPr>
      <w:del w:id="741" w:author="Pawel KAMINSKI" w:date="2024-06-04T10:49:00Z">
        <w:r w:rsidRPr="0080487D" w:rsidDel="006333F7">
          <w:rPr>
            <w:rFonts w:ascii="Consolas" w:eastAsia="Times New Roman" w:hAnsi="Consolas" w:cs="Courier New"/>
            <w:color w:val="1F2328"/>
            <w:sz w:val="20"/>
            <w:szCs w:val="20"/>
            <w:bdr w:val="none" w:sz="0" w:space="0" w:color="auto" w:frame="1"/>
          </w:rPr>
          <w:delText>:::{mermaid}</w:delText>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sequenceDiagram</w:delText>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 xml:space="preserve">    participant Alice</w:delText>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 xml:space="preserve">    participant John</w:delText>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 xml:space="preserve">    link Alice: Dashboard @ </w:delText>
        </w:r>
        <w:r w:rsidR="008F6C2D" w:rsidDel="006333F7">
          <w:fldChar w:fldCharType="begin"/>
        </w:r>
        <w:r w:rsidR="008F6C2D" w:rsidDel="006333F7">
          <w:delInstrText>HYPERLINK "https://dashboard.contoso.com/alice"</w:delInstrText>
        </w:r>
        <w:r w:rsidR="008F6C2D" w:rsidDel="006333F7">
          <w:fldChar w:fldCharType="separate"/>
        </w:r>
        <w:r w:rsidRPr="003532D5" w:rsidDel="006333F7">
          <w:rPr>
            <w:rStyle w:val="Hyperlink"/>
            <w:rFonts w:ascii="Consolas" w:eastAsia="Times New Roman" w:hAnsi="Consolas" w:cs="Courier New"/>
            <w:sz w:val="20"/>
            <w:szCs w:val="20"/>
            <w:bdr w:val="none" w:sz="0" w:space="0" w:color="auto" w:frame="1"/>
          </w:rPr>
          <w:delText>https://dashboard.contoso.com/alice</w:delText>
        </w:r>
        <w:r w:rsidR="008F6C2D" w:rsidDel="006333F7">
          <w:rPr>
            <w:rStyle w:val="Hyperlink"/>
            <w:rFonts w:ascii="Consolas" w:eastAsia="Times New Roman" w:hAnsi="Consolas" w:cs="Courier New"/>
            <w:sz w:val="20"/>
            <w:szCs w:val="20"/>
            <w:bdr w:val="none" w:sz="0" w:space="0" w:color="auto" w:frame="1"/>
          </w:rPr>
          <w:fldChar w:fldCharType="end"/>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 xml:space="preserve">    link Alice: Wiki @ </w:delText>
        </w:r>
        <w:r w:rsidR="008F6C2D" w:rsidDel="006333F7">
          <w:fldChar w:fldCharType="begin"/>
        </w:r>
        <w:r w:rsidR="008F6C2D" w:rsidDel="006333F7">
          <w:delInstrText>HYPERLINK "https://wiki.contoso.com/alice"</w:delInstrText>
        </w:r>
        <w:r w:rsidR="008F6C2D" w:rsidDel="006333F7">
          <w:fldChar w:fldCharType="separate"/>
        </w:r>
        <w:r w:rsidRPr="003532D5" w:rsidDel="006333F7">
          <w:rPr>
            <w:rStyle w:val="Hyperlink"/>
            <w:rFonts w:ascii="Consolas" w:eastAsia="Times New Roman" w:hAnsi="Consolas" w:cs="Courier New"/>
            <w:sz w:val="20"/>
            <w:szCs w:val="20"/>
            <w:bdr w:val="none" w:sz="0" w:space="0" w:color="auto" w:frame="1"/>
          </w:rPr>
          <w:delText>https://wiki.contoso.com/alice</w:delText>
        </w:r>
        <w:r w:rsidR="008F6C2D" w:rsidDel="006333F7">
          <w:rPr>
            <w:rStyle w:val="Hyperlink"/>
            <w:rFonts w:ascii="Consolas" w:eastAsia="Times New Roman" w:hAnsi="Consolas" w:cs="Courier New"/>
            <w:sz w:val="20"/>
            <w:szCs w:val="20"/>
            <w:bdr w:val="none" w:sz="0" w:space="0" w:color="auto" w:frame="1"/>
          </w:rPr>
          <w:fldChar w:fldCharType="end"/>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 xml:space="preserve">    link John: Dashboard @ </w:delText>
        </w:r>
        <w:r w:rsidR="008F6C2D" w:rsidDel="006333F7">
          <w:fldChar w:fldCharType="begin"/>
        </w:r>
        <w:r w:rsidR="008F6C2D" w:rsidDel="006333F7">
          <w:delInstrText>HYPERLINK "https://dashboard.contoso.com/john"</w:delInstrText>
        </w:r>
        <w:r w:rsidR="008F6C2D" w:rsidDel="006333F7">
          <w:fldChar w:fldCharType="separate"/>
        </w:r>
        <w:r w:rsidRPr="003532D5" w:rsidDel="006333F7">
          <w:rPr>
            <w:rStyle w:val="Hyperlink"/>
            <w:rFonts w:ascii="Consolas" w:eastAsia="Times New Roman" w:hAnsi="Consolas" w:cs="Courier New"/>
            <w:sz w:val="20"/>
            <w:szCs w:val="20"/>
            <w:bdr w:val="none" w:sz="0" w:space="0" w:color="auto" w:frame="1"/>
          </w:rPr>
          <w:delText>https://dashboard.contoso.com/john</w:delText>
        </w:r>
        <w:r w:rsidR="008F6C2D" w:rsidDel="006333F7">
          <w:rPr>
            <w:rStyle w:val="Hyperlink"/>
            <w:rFonts w:ascii="Consolas" w:eastAsia="Times New Roman" w:hAnsi="Consolas" w:cs="Courier New"/>
            <w:sz w:val="20"/>
            <w:szCs w:val="20"/>
            <w:bdr w:val="none" w:sz="0" w:space="0" w:color="auto" w:frame="1"/>
          </w:rPr>
          <w:fldChar w:fldCharType="end"/>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 xml:space="preserve">    link John: Wiki @ </w:delText>
        </w:r>
        <w:r w:rsidR="008F6C2D" w:rsidDel="006333F7">
          <w:fldChar w:fldCharType="begin"/>
        </w:r>
        <w:r w:rsidR="008F6C2D" w:rsidDel="006333F7">
          <w:delInstrText>HYPERLINK "https://wiki.contoso.com/john"</w:delInstrText>
        </w:r>
        <w:r w:rsidR="008F6C2D" w:rsidDel="006333F7">
          <w:fldChar w:fldCharType="separate"/>
        </w:r>
        <w:r w:rsidRPr="003532D5" w:rsidDel="006333F7">
          <w:rPr>
            <w:rStyle w:val="Hyperlink"/>
            <w:rFonts w:ascii="Consolas" w:eastAsia="Times New Roman" w:hAnsi="Consolas" w:cs="Courier New"/>
            <w:sz w:val="20"/>
            <w:szCs w:val="20"/>
            <w:bdr w:val="none" w:sz="0" w:space="0" w:color="auto" w:frame="1"/>
          </w:rPr>
          <w:delText>https://wiki.contoso.com/john</w:delText>
        </w:r>
        <w:r w:rsidR="008F6C2D" w:rsidDel="006333F7">
          <w:rPr>
            <w:rStyle w:val="Hyperlink"/>
            <w:rFonts w:ascii="Consolas" w:eastAsia="Times New Roman" w:hAnsi="Consolas" w:cs="Courier New"/>
            <w:sz w:val="20"/>
            <w:szCs w:val="20"/>
            <w:bdr w:val="none" w:sz="0" w:space="0" w:color="auto" w:frame="1"/>
          </w:rPr>
          <w:fldChar w:fldCharType="end"/>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 xml:space="preserve">    Alice-&gt;&gt;John: Hello John, how are you?</w:delText>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 xml:space="preserve">    John--&gt;&gt;Alice: Great!</w:delText>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 xml:space="preserve">    Alice-)John: See you later!</w:delText>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w:delText>
        </w:r>
      </w:del>
    </w:p>
    <w:p w14:paraId="3812DE39" w14:textId="19D149B2" w:rsidR="006543E3" w:rsidDel="006333F7" w:rsidRDefault="0080487D" w:rsidP="0080487D">
      <w:pPr>
        <w:pStyle w:val="Heading4"/>
        <w:rPr>
          <w:del w:id="742" w:author="Pawel KAMINSKI" w:date="2024-06-04T10:49:00Z"/>
        </w:rPr>
      </w:pPr>
      <w:del w:id="743" w:author="Pawel KAMINSKI" w:date="2024-06-04T10:49:00Z">
        <w:r w:rsidRPr="0080487D" w:rsidDel="006333F7">
          <w:delText>Gantt diagram</w:delText>
        </w:r>
      </w:del>
    </w:p>
    <w:p w14:paraId="514778A6" w14:textId="5379C4CF" w:rsidR="0080487D" w:rsidRPr="0080487D" w:rsidDel="006333F7" w:rsidRDefault="0080487D" w:rsidP="0080487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744" w:author="Pawel KAMINSKI" w:date="2024-06-04T10:49:00Z"/>
          <w:rFonts w:ascii="Consolas" w:eastAsia="Times New Roman" w:hAnsi="Consolas" w:cs="Courier New"/>
          <w:color w:val="1F2328"/>
          <w:sz w:val="20"/>
          <w:szCs w:val="20"/>
          <w:bdr w:val="none" w:sz="0" w:space="0" w:color="auto" w:frame="1"/>
        </w:rPr>
      </w:pPr>
      <w:del w:id="745" w:author="Pawel KAMINSKI" w:date="2024-06-04T10:49:00Z">
        <w:r w:rsidRPr="0080487D" w:rsidDel="006333F7">
          <w:rPr>
            <w:rFonts w:ascii="Consolas" w:eastAsia="Times New Roman" w:hAnsi="Consolas" w:cs="Courier New"/>
            <w:color w:val="1F2328"/>
            <w:sz w:val="20"/>
            <w:szCs w:val="20"/>
            <w:bdr w:val="none" w:sz="0" w:space="0" w:color="auto" w:frame="1"/>
          </w:rPr>
          <w:delText>:::{mermaid}</w:delText>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gantt</w:delText>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 xml:space="preserve">    title A Gantt Diagram</w:delText>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 xml:space="preserve">    dateFormat YYYY-MM-DD</w:delText>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 xml:space="preserve">    section Section</w:delText>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 xml:space="preserve">        A task          :a1, 2014-01-01, 30d</w:delText>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 xml:space="preserve">        Another task    :after a1, 20d</w:delText>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 xml:space="preserve">    section Another</w:delText>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 xml:space="preserve">        Task in Another :2014-01-12, 12d</w:delText>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 xml:space="preserve">        another task    :24d</w:delText>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w:delText>
        </w:r>
      </w:del>
    </w:p>
    <w:p w14:paraId="140CA765" w14:textId="2CD110FE" w:rsidR="0080487D" w:rsidDel="006333F7" w:rsidRDefault="0080487D" w:rsidP="0080487D">
      <w:pPr>
        <w:pStyle w:val="Heading4"/>
        <w:rPr>
          <w:del w:id="746" w:author="Pawel KAMINSKI" w:date="2024-06-04T10:49:00Z"/>
        </w:rPr>
      </w:pPr>
      <w:del w:id="747" w:author="Pawel KAMINSKI" w:date="2024-06-04T10:49:00Z">
        <w:r w:rsidRPr="0080487D" w:rsidDel="006333F7">
          <w:delText>Pie chart</w:delText>
        </w:r>
      </w:del>
    </w:p>
    <w:p w14:paraId="6C9D136B" w14:textId="0B00F40E" w:rsidR="0080487D" w:rsidRPr="0080487D" w:rsidDel="006333F7" w:rsidRDefault="0080487D" w:rsidP="0080487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748" w:author="Pawel KAMINSKI" w:date="2024-06-04T10:49:00Z"/>
          <w:rFonts w:ascii="Consolas" w:eastAsia="Times New Roman" w:hAnsi="Consolas" w:cs="Courier New"/>
          <w:color w:val="1F2328"/>
          <w:sz w:val="20"/>
          <w:szCs w:val="20"/>
          <w:bdr w:val="none" w:sz="0" w:space="0" w:color="auto" w:frame="1"/>
        </w:rPr>
      </w:pPr>
      <w:del w:id="749" w:author="Pawel KAMINSKI" w:date="2024-06-04T10:49:00Z">
        <w:r w:rsidRPr="0080487D" w:rsidDel="006333F7">
          <w:rPr>
            <w:rFonts w:ascii="Consolas" w:eastAsia="Times New Roman" w:hAnsi="Consolas" w:cs="Courier New"/>
            <w:color w:val="1F2328"/>
            <w:sz w:val="20"/>
            <w:szCs w:val="20"/>
            <w:bdr w:val="none" w:sz="0" w:space="0" w:color="auto" w:frame="1"/>
          </w:rPr>
          <w:delText>:::{mermaid}</w:delText>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pie showData</w:delText>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 xml:space="preserve">    title Key elements in Product X</w:delText>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 xml:space="preserve">    "Calcium" : 42.96</w:delText>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 xml:space="preserve">    "Potassium" : 50.05</w:delText>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 xml:space="preserve">    "Magnesium" : 10.01</w:delText>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 xml:space="preserve">    "Iron" :  5</w:delText>
        </w:r>
        <w:r w:rsidDel="006333F7">
          <w:rPr>
            <w:rFonts w:ascii="Consolas" w:eastAsia="Times New Roman" w:hAnsi="Consolas" w:cs="Courier New"/>
            <w:color w:val="1F2328"/>
            <w:sz w:val="20"/>
            <w:szCs w:val="20"/>
            <w:bdr w:val="none" w:sz="0" w:space="0" w:color="auto" w:frame="1"/>
          </w:rPr>
          <w:br/>
        </w:r>
        <w:r w:rsidRPr="0080487D" w:rsidDel="006333F7">
          <w:rPr>
            <w:rFonts w:ascii="Consolas" w:eastAsia="Times New Roman" w:hAnsi="Consolas" w:cs="Courier New"/>
            <w:color w:val="1F2328"/>
            <w:sz w:val="20"/>
            <w:szCs w:val="20"/>
            <w:bdr w:val="none" w:sz="0" w:space="0" w:color="auto" w:frame="1"/>
          </w:rPr>
          <w:delText>:::</w:delText>
        </w:r>
      </w:del>
    </w:p>
    <w:p w14:paraId="60A31F17" w14:textId="3599F14C" w:rsidR="0080487D" w:rsidDel="006333F7" w:rsidRDefault="00CD7E37" w:rsidP="00CD7E37">
      <w:pPr>
        <w:pStyle w:val="BodyText"/>
        <w:rPr>
          <w:del w:id="750" w:author="Pawel KAMINSKI" w:date="2024-06-04T10:49:00Z"/>
        </w:rPr>
      </w:pPr>
      <w:del w:id="751" w:author="Pawel KAMINSKI" w:date="2024-06-04T10:49:00Z">
        <w:r w:rsidDel="006333F7">
          <w:delText>:::{warning}</w:delText>
        </w:r>
        <w:r w:rsidDel="006333F7">
          <w:br/>
          <w:delText xml:space="preserve">Please be aware that the diagram implementation is not </w:delText>
        </w:r>
        <w:r w:rsidR="2D7255DD" w:rsidDel="006333F7">
          <w:delText>stable,</w:delText>
        </w:r>
        <w:r w:rsidDel="006333F7">
          <w:delText xml:space="preserve"> and you can experience graph syntax error warnings.</w:delText>
        </w:r>
        <w:r w:rsidR="00B85505" w:rsidDel="006333F7">
          <w:delText xml:space="preserve"> We recommend </w:delText>
        </w:r>
        <w:r w:rsidR="3E4DB0CA" w:rsidDel="006333F7">
          <w:delText>writing</w:delText>
        </w:r>
        <w:r w:rsidR="00B85505" w:rsidDel="006333F7">
          <w:delText xml:space="preserve"> diagrams in separate Jupyter Notebook (.ipynb) files.</w:delText>
        </w:r>
        <w:r w:rsidDel="006333F7">
          <w:br/>
          <w:delText>:::</w:delText>
        </w:r>
      </w:del>
    </w:p>
    <w:p w14:paraId="07EC8BB2" w14:textId="6DCACBCB" w:rsidR="00DC1997" w:rsidRPr="00DC1997" w:rsidDel="006333F7" w:rsidRDefault="00DC1997" w:rsidP="00DC1997">
      <w:pPr>
        <w:pStyle w:val="BodyText"/>
        <w:rPr>
          <w:del w:id="752" w:author="Pawel KAMINSKI" w:date="2024-06-04T10:49:00Z"/>
        </w:rPr>
      </w:pPr>
    </w:p>
    <w:p w14:paraId="22240EAF" w14:textId="532089C9" w:rsidR="00F611A0" w:rsidRPr="00212D1A" w:rsidDel="006333F7" w:rsidRDefault="00F51A01" w:rsidP="7E0CE381">
      <w:pPr>
        <w:pStyle w:val="Heading3"/>
        <w:rPr>
          <w:del w:id="753" w:author="Pawel KAMINSKI" w:date="2024-06-04T10:49:00Z"/>
          <w:rFonts w:eastAsiaTheme="minorEastAsia"/>
          <w:vertAlign w:val="superscript"/>
        </w:rPr>
      </w:pPr>
      <w:commentRangeStart w:id="754"/>
      <w:commentRangeStart w:id="755"/>
      <w:commentRangeStart w:id="756"/>
      <w:del w:id="757" w:author="Pawel KAMINSKI" w:date="2024-06-04T10:49:00Z">
        <w:r w:rsidDel="006333F7">
          <w:delText>Glossaries</w:delText>
        </w:r>
        <w:commentRangeEnd w:id="754"/>
        <w:r w:rsidDel="006333F7">
          <w:rPr>
            <w:rStyle w:val="CommentReference"/>
          </w:rPr>
          <w:commentReference w:id="754"/>
        </w:r>
        <w:commentRangeEnd w:id="755"/>
        <w:r w:rsidDel="006333F7">
          <w:rPr>
            <w:rStyle w:val="CommentReference"/>
          </w:rPr>
          <w:commentReference w:id="755"/>
        </w:r>
      </w:del>
      <w:commentRangeEnd w:id="756"/>
      <w:r w:rsidR="002A6B0B">
        <w:rPr>
          <w:rStyle w:val="CommentReference"/>
          <w:rFonts w:asciiTheme="minorHAnsi" w:eastAsiaTheme="minorHAnsi" w:hAnsiTheme="minorHAnsi" w:cstheme="minorBidi"/>
          <w:b w:val="0"/>
          <w:bCs w:val="0"/>
          <w:color w:val="auto"/>
        </w:rPr>
        <w:commentReference w:id="756"/>
      </w:r>
      <w:del w:id="758" w:author="Pawel KAMINSKI" w:date="2024-06-04T10:49:00Z">
        <w:r w:rsidR="00F611A0" w:rsidRPr="7E0CE381" w:rsidDel="006333F7">
          <w:rPr>
            <w:rFonts w:eastAsiaTheme="minorEastAsia"/>
            <w:vertAlign w:val="superscript"/>
          </w:rPr>
          <w:delText xml:space="preserve"> (mystmd feature)</w:delText>
        </w:r>
      </w:del>
    </w:p>
    <w:p w14:paraId="762467D1" w14:textId="5BFCD762" w:rsidR="009371C1" w:rsidDel="006333F7" w:rsidRDefault="006A0639" w:rsidP="00A44C57">
      <w:pPr>
        <w:pStyle w:val="BodyText"/>
        <w:jc w:val="both"/>
        <w:rPr>
          <w:del w:id="759" w:author="Pawel KAMINSKI" w:date="2024-06-04T10:49:00Z"/>
        </w:rPr>
      </w:pPr>
      <w:del w:id="760" w:author="Pawel KAMINSKI" w:date="2024-06-04T10:49:00Z">
        <w:r w:rsidDel="006333F7">
          <w:delText xml:space="preserve">Sometimes a body of literary work can benefit from a glossary of terms, which are used </w:delText>
        </w:r>
        <w:r w:rsidR="00B93B90" w:rsidDel="006333F7">
          <w:delText>later in the book or an article</w:delText>
        </w:r>
        <w:r w:rsidDel="006333F7">
          <w:delText>.</w:delText>
        </w:r>
      </w:del>
    </w:p>
    <w:p w14:paraId="4CAEA4A4" w14:textId="2D1E11EE" w:rsidR="004D06DA" w:rsidRPr="009371C1" w:rsidDel="006333F7" w:rsidRDefault="009371C1" w:rsidP="009371C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761" w:author="Pawel KAMINSKI" w:date="2024-06-04T10:49:00Z"/>
          <w:rFonts w:ascii="Consolas" w:eastAsia="Times New Roman" w:hAnsi="Consolas" w:cs="Courier New"/>
          <w:color w:val="1F2328"/>
          <w:sz w:val="20"/>
          <w:szCs w:val="20"/>
          <w:bdr w:val="none" w:sz="0" w:space="0" w:color="auto" w:frame="1"/>
        </w:rPr>
      </w:pPr>
      <w:del w:id="762" w:author="Pawel KAMINSKI" w:date="2024-06-04T10:49:00Z">
        <w:r w:rsidRPr="009371C1" w:rsidDel="006333F7">
          <w:rPr>
            <w:rFonts w:ascii="Consolas" w:eastAsia="Times New Roman" w:hAnsi="Consolas" w:cs="Courier New"/>
            <w:color w:val="1F2328"/>
            <w:sz w:val="20"/>
            <w:szCs w:val="20"/>
            <w:bdr w:val="none" w:sz="0" w:space="0" w:color="auto" w:frame="1"/>
          </w:rPr>
          <w:delText>:::{glossary}</w:delText>
        </w:r>
        <w:r w:rsidDel="006333F7">
          <w:rPr>
            <w:rFonts w:ascii="Consolas" w:eastAsia="Times New Roman" w:hAnsi="Consolas" w:cs="Courier New"/>
            <w:color w:val="1F2328"/>
            <w:sz w:val="20"/>
            <w:szCs w:val="20"/>
            <w:bdr w:val="none" w:sz="0" w:space="0" w:color="auto" w:frame="1"/>
          </w:rPr>
          <w:br/>
        </w:r>
        <w:r w:rsidRPr="009371C1" w:rsidDel="006333F7">
          <w:rPr>
            <w:rFonts w:ascii="Consolas" w:eastAsia="Times New Roman" w:hAnsi="Consolas" w:cs="Courier New"/>
            <w:color w:val="1F2328"/>
            <w:sz w:val="20"/>
            <w:szCs w:val="20"/>
            <w:bdr w:val="none" w:sz="0" w:space="0" w:color="auto" w:frame="1"/>
          </w:rPr>
          <w:delText>Term1</w:delText>
        </w:r>
        <w:r w:rsidDel="006333F7">
          <w:rPr>
            <w:rFonts w:ascii="Consolas" w:eastAsia="Times New Roman" w:hAnsi="Consolas" w:cs="Courier New"/>
            <w:color w:val="1F2328"/>
            <w:sz w:val="20"/>
            <w:szCs w:val="20"/>
            <w:bdr w:val="none" w:sz="0" w:space="0" w:color="auto" w:frame="1"/>
          </w:rPr>
          <w:br/>
        </w:r>
        <w:r w:rsidRPr="009371C1" w:rsidDel="006333F7">
          <w:rPr>
            <w:rFonts w:ascii="Consolas" w:eastAsia="Times New Roman" w:hAnsi="Consolas" w:cs="Courier New"/>
            <w:color w:val="1F2328"/>
            <w:sz w:val="20"/>
            <w:szCs w:val="20"/>
            <w:bdr w:val="none" w:sz="0" w:space="0" w:color="auto" w:frame="1"/>
          </w:rPr>
          <w:delText>: some term that need to be defined.</w:delText>
        </w:r>
        <w:r w:rsidDel="006333F7">
          <w:rPr>
            <w:rFonts w:ascii="Consolas" w:eastAsia="Times New Roman" w:hAnsi="Consolas" w:cs="Courier New"/>
            <w:color w:val="1F2328"/>
            <w:sz w:val="20"/>
            <w:szCs w:val="20"/>
            <w:bdr w:val="none" w:sz="0" w:space="0" w:color="auto" w:frame="1"/>
          </w:rPr>
          <w:br/>
        </w:r>
        <w:r w:rsidRPr="009371C1" w:rsidDel="006333F7">
          <w:rPr>
            <w:rFonts w:ascii="Consolas" w:eastAsia="Times New Roman" w:hAnsi="Consolas" w:cs="Courier New"/>
            <w:color w:val="1F2328"/>
            <w:sz w:val="20"/>
            <w:szCs w:val="20"/>
            <w:bdr w:val="none" w:sz="0" w:space="0" w:color="auto" w:frame="1"/>
          </w:rPr>
          <w:delText>:::</w:delText>
        </w:r>
        <w:r w:rsidDel="006333F7">
          <w:rPr>
            <w:rFonts w:ascii="Consolas" w:eastAsia="Times New Roman" w:hAnsi="Consolas" w:cs="Courier New"/>
            <w:color w:val="1F2328"/>
            <w:sz w:val="20"/>
            <w:szCs w:val="20"/>
            <w:bdr w:val="none" w:sz="0" w:space="0" w:color="auto" w:frame="1"/>
          </w:rPr>
          <w:br/>
        </w:r>
        <w:r w:rsidRPr="009371C1" w:rsidDel="006333F7">
          <w:rPr>
            <w:rFonts w:ascii="Consolas" w:eastAsia="Times New Roman" w:hAnsi="Consolas" w:cs="Courier New"/>
            <w:color w:val="1F2328"/>
            <w:sz w:val="20"/>
            <w:szCs w:val="20"/>
            <w:bdr w:val="none" w:sz="0" w:space="0" w:color="auto" w:frame="1"/>
          </w:rPr>
          <w:delText>:::{glossary}</w:delText>
        </w:r>
        <w:r w:rsidDel="006333F7">
          <w:rPr>
            <w:rFonts w:ascii="Consolas" w:eastAsia="Times New Roman" w:hAnsi="Consolas" w:cs="Courier New"/>
            <w:color w:val="1F2328"/>
            <w:sz w:val="20"/>
            <w:szCs w:val="20"/>
            <w:bdr w:val="none" w:sz="0" w:space="0" w:color="auto" w:frame="1"/>
          </w:rPr>
          <w:br/>
        </w:r>
        <w:r w:rsidRPr="009371C1" w:rsidDel="006333F7">
          <w:rPr>
            <w:rFonts w:ascii="Consolas" w:eastAsia="Times New Roman" w:hAnsi="Consolas" w:cs="Courier New"/>
            <w:color w:val="1F2328"/>
            <w:sz w:val="20"/>
            <w:szCs w:val="20"/>
            <w:bdr w:val="none" w:sz="0" w:space="0" w:color="auto" w:frame="1"/>
          </w:rPr>
          <w:delText>Term2</w:delText>
        </w:r>
        <w:r w:rsidDel="006333F7">
          <w:rPr>
            <w:rFonts w:ascii="Consolas" w:eastAsia="Times New Roman" w:hAnsi="Consolas" w:cs="Courier New"/>
            <w:color w:val="1F2328"/>
            <w:sz w:val="20"/>
            <w:szCs w:val="20"/>
            <w:bdr w:val="none" w:sz="0" w:space="0" w:color="auto" w:frame="1"/>
          </w:rPr>
          <w:br/>
        </w:r>
        <w:r w:rsidRPr="009371C1" w:rsidDel="006333F7">
          <w:rPr>
            <w:rFonts w:ascii="Consolas" w:eastAsia="Times New Roman" w:hAnsi="Consolas" w:cs="Courier New"/>
            <w:color w:val="1F2328"/>
            <w:sz w:val="20"/>
            <w:szCs w:val="20"/>
            <w:bdr w:val="none" w:sz="0" w:space="0" w:color="auto" w:frame="1"/>
          </w:rPr>
          <w:delText>: another definition.</w:delText>
        </w:r>
        <w:r w:rsidDel="006333F7">
          <w:rPr>
            <w:rFonts w:ascii="Consolas" w:eastAsia="Times New Roman" w:hAnsi="Consolas" w:cs="Courier New"/>
            <w:color w:val="1F2328"/>
            <w:sz w:val="20"/>
            <w:szCs w:val="20"/>
            <w:bdr w:val="none" w:sz="0" w:space="0" w:color="auto" w:frame="1"/>
          </w:rPr>
          <w:br/>
        </w:r>
        <w:r w:rsidRPr="009371C1" w:rsidDel="006333F7">
          <w:rPr>
            <w:rFonts w:ascii="Consolas" w:eastAsia="Times New Roman" w:hAnsi="Consolas" w:cs="Courier New"/>
            <w:color w:val="1F2328"/>
            <w:sz w:val="20"/>
            <w:szCs w:val="20"/>
            <w:bdr w:val="none" w:sz="0" w:space="0" w:color="auto" w:frame="1"/>
          </w:rPr>
          <w:delText>:::</w:delText>
        </w:r>
      </w:del>
    </w:p>
    <w:p w14:paraId="5150CE77" w14:textId="7855A4A8" w:rsidR="0028182F" w:rsidRPr="001D3C3A" w:rsidDel="006333F7" w:rsidRDefault="50159F1A" w:rsidP="00A44C57">
      <w:pPr>
        <w:pStyle w:val="BodyText"/>
        <w:jc w:val="both"/>
        <w:rPr>
          <w:del w:id="763" w:author="Pawel KAMINSKI" w:date="2024-06-04T10:49:00Z"/>
        </w:rPr>
      </w:pPr>
      <w:del w:id="764" w:author="Pawel KAMINSKI" w:date="2024-06-04T10:49:00Z">
        <w:r w:rsidDel="006333F7">
          <w:delText>The use</w:delText>
        </w:r>
        <w:r w:rsidR="00F611A0" w:rsidDel="006333F7">
          <w:delText xml:space="preserve"> of glossaries enables us to reference certain terms in our books/articles, for example, we can now reference </w:delText>
        </w:r>
        <w:r w:rsidR="00392733" w:rsidDel="006333F7">
          <w:delText>{term}`Term</w:delText>
        </w:r>
        <w:r w:rsidR="00F611A0" w:rsidDel="006333F7">
          <w:delText>1</w:delText>
        </w:r>
        <w:r w:rsidR="00392733" w:rsidDel="006333F7">
          <w:delText>`.</w:delText>
        </w:r>
      </w:del>
    </w:p>
    <w:p w14:paraId="6123A61E" w14:textId="77777777" w:rsidR="001D3C3A" w:rsidRPr="001D3C3A" w:rsidRDefault="001D3C3A" w:rsidP="001D3C3A">
      <w:pPr>
        <w:pStyle w:val="BodyText"/>
      </w:pPr>
    </w:p>
    <w:p w14:paraId="02C76AB7" w14:textId="172924AC" w:rsidR="002C397A" w:rsidRDefault="00EE1DD5">
      <w:pPr>
        <w:pStyle w:val="Heading2"/>
      </w:pPr>
      <w:bookmarkStart w:id="765" w:name="footnotes-myst-feature"/>
      <w:r>
        <w:t>Footnotes</w:t>
      </w:r>
      <w:bookmarkEnd w:id="765"/>
    </w:p>
    <w:p w14:paraId="7C701870" w14:textId="77777777" w:rsidR="0059447A" w:rsidRDefault="0059447A">
      <w:pPr>
        <w:pStyle w:val="BodyText"/>
        <w:jc w:val="both"/>
        <w:pPrChange w:id="766" w:author="Pawel KAMINSKI" w:date="2024-06-04T15:46:00Z">
          <w:pPr>
            <w:pStyle w:val="BodyText"/>
          </w:pPr>
        </w:pPrChange>
      </w:pPr>
      <w:r>
        <w:t>Footnote numbering should be continuous in the manuscript. If desired, the numbering can start over at the beginning of each new chapter. We recommend resetting the footnote numbering for each new chapter.</w:t>
      </w:r>
    </w:p>
    <w:p w14:paraId="76F7414A" w14:textId="1243E6B3" w:rsidR="0059447A" w:rsidRDefault="0059447A">
      <w:pPr>
        <w:pStyle w:val="BodyText"/>
        <w:jc w:val="both"/>
        <w:pPrChange w:id="767" w:author="Pawel KAMINSKI" w:date="2024-06-04T15:46:00Z">
          <w:pPr>
            <w:pStyle w:val="BodyText"/>
          </w:pPr>
        </w:pPrChange>
      </w:pPr>
      <w:r>
        <w:t>Please avoid using footnotes in headings or titles.</w:t>
      </w:r>
    </w:p>
    <w:p w14:paraId="0B432F6C" w14:textId="5B9B71D6" w:rsidR="002C397A" w:rsidRDefault="00E02393" w:rsidP="00801FB8">
      <w:pPr>
        <w:pStyle w:val="FirstParagraph"/>
        <w:jc w:val="both"/>
      </w:pPr>
      <w:r>
        <w:t>The platform</w:t>
      </w:r>
      <w:r w:rsidR="0000330B">
        <w:t xml:space="preserve"> support</w:t>
      </w:r>
      <w:r>
        <w:t>s</w:t>
      </w:r>
      <w:r w:rsidR="0000330B">
        <w:t xml:space="preserve"> footnotes out of the box. Just insert a footnote</w:t>
      </w:r>
      <w:r w:rsidR="0000330B">
        <w:rPr>
          <w:rStyle w:val="FootnoteReference"/>
        </w:rPr>
        <w:footnoteReference w:id="5"/>
      </w:r>
      <w:r w:rsidR="0000330B">
        <w:t xml:space="preserve"> and the </w:t>
      </w:r>
      <w:r>
        <w:t>software</w:t>
      </w:r>
      <w:r w:rsidR="0000330B">
        <w:t xml:space="preserve"> will handle it further.</w:t>
      </w:r>
    </w:p>
    <w:p w14:paraId="0E63311B" w14:textId="77777777" w:rsidR="0059447A" w:rsidRPr="004E2552" w:rsidRDefault="0059447A" w:rsidP="004E2552">
      <w:pPr>
        <w:pStyle w:val="BodyText"/>
      </w:pPr>
    </w:p>
    <w:p w14:paraId="784CEB45" w14:textId="4339C2D4" w:rsidR="003570C8" w:rsidRDefault="003570C8" w:rsidP="003570C8">
      <w:pPr>
        <w:pStyle w:val="Heading2"/>
      </w:pPr>
      <w:commentRangeStart w:id="768"/>
      <w:commentRangeStart w:id="769"/>
      <w:commentRangeStart w:id="770"/>
      <w:r>
        <w:lastRenderedPageBreak/>
        <w:t>Endnotes</w:t>
      </w:r>
      <w:commentRangeEnd w:id="768"/>
      <w:r>
        <w:rPr>
          <w:rStyle w:val="CommentReference"/>
        </w:rPr>
        <w:commentReference w:id="768"/>
      </w:r>
      <w:commentRangeEnd w:id="769"/>
      <w:r>
        <w:rPr>
          <w:rStyle w:val="CommentReference"/>
        </w:rPr>
        <w:commentReference w:id="769"/>
      </w:r>
      <w:commentRangeEnd w:id="770"/>
      <w:r w:rsidR="00AF56D9">
        <w:rPr>
          <w:rStyle w:val="CommentReference"/>
          <w:rFonts w:asciiTheme="minorHAnsi" w:eastAsiaTheme="minorHAnsi" w:hAnsiTheme="minorHAnsi" w:cstheme="minorBidi"/>
          <w:b w:val="0"/>
          <w:bCs w:val="0"/>
          <w:color w:val="auto"/>
        </w:rPr>
        <w:commentReference w:id="770"/>
      </w:r>
    </w:p>
    <w:p w14:paraId="39EAB24C" w14:textId="09377769" w:rsidR="003570C8" w:rsidRPr="00790F1A" w:rsidRDefault="003570C8" w:rsidP="003570C8">
      <w:pPr>
        <w:pStyle w:val="FirstParagraph"/>
        <w:jc w:val="both"/>
      </w:pPr>
      <w:r w:rsidRPr="00790F1A">
        <w:t>We</w:t>
      </w:r>
      <w:r w:rsidR="002A4602" w:rsidRPr="00790F1A">
        <w:t xml:space="preserve"> also</w:t>
      </w:r>
      <w:r w:rsidRPr="00790F1A">
        <w:t xml:space="preserve"> support endnotes. </w:t>
      </w:r>
      <w:r w:rsidR="00BF666E" w:rsidRPr="00790F1A">
        <w:t>I</w:t>
      </w:r>
      <w:r w:rsidRPr="00790F1A">
        <w:t>nsert a</w:t>
      </w:r>
      <w:r w:rsidR="008C5CA5" w:rsidRPr="00790F1A">
        <w:t>n end</w:t>
      </w:r>
      <w:r w:rsidRPr="00790F1A">
        <w:t>note</w:t>
      </w:r>
      <w:r w:rsidR="008C5CA5" w:rsidRPr="00790F1A">
        <w:rPr>
          <w:rStyle w:val="EndnoteReference"/>
        </w:rPr>
        <w:endnoteReference w:id="2"/>
      </w:r>
      <w:r w:rsidRPr="00790F1A">
        <w:t xml:space="preserve"> and the platform will handle it </w:t>
      </w:r>
      <w:r w:rsidR="002A4602" w:rsidRPr="00790F1A">
        <w:t>similarly to footnotes</w:t>
      </w:r>
      <w:r w:rsidRPr="00790F1A">
        <w:t>.</w:t>
      </w:r>
    </w:p>
    <w:p w14:paraId="2C6BB81C" w14:textId="77777777" w:rsidR="00A93B06" w:rsidRDefault="00A93B06" w:rsidP="00A93B06">
      <w:pPr>
        <w:pStyle w:val="BodyText"/>
        <w:rPr>
          <w:ins w:id="771" w:author="Pawel KAMINSKI" w:date="2024-06-04T16:00:00Z"/>
        </w:rPr>
      </w:pPr>
    </w:p>
    <w:p w14:paraId="412B2DC1" w14:textId="6FADB448" w:rsidR="00B73A92" w:rsidRPr="00790F1A" w:rsidDel="00B73A92" w:rsidRDefault="00B73A92" w:rsidP="00A93B06">
      <w:pPr>
        <w:pStyle w:val="BodyText"/>
        <w:rPr>
          <w:del w:id="772" w:author="Pawel KAMINSKI" w:date="2024-06-04T16:01:00Z"/>
        </w:rPr>
      </w:pPr>
    </w:p>
    <w:p w14:paraId="3B82CD4F" w14:textId="612AF24C" w:rsidR="00A93B06" w:rsidRPr="00790F1A" w:rsidDel="00B73A92" w:rsidRDefault="00A93B06">
      <w:pPr>
        <w:pStyle w:val="Heading3"/>
        <w:rPr>
          <w:del w:id="773" w:author="Pawel KAMINSKI" w:date="2024-06-04T16:01:00Z"/>
        </w:rPr>
        <w:pPrChange w:id="774" w:author="Pawel KAMINSKI" w:date="2024-06-04T16:00:00Z">
          <w:pPr>
            <w:pStyle w:val="Heading2"/>
          </w:pPr>
        </w:pPrChange>
      </w:pPr>
      <w:del w:id="775" w:author="Pawel KAMINSKI" w:date="2024-06-04T16:01:00Z">
        <w:r w:rsidRPr="00790F1A" w:rsidDel="00B73A92">
          <w:delText xml:space="preserve">Links </w:delText>
        </w:r>
        <w:r w:rsidR="0000585B" w:rsidRPr="00790F1A" w:rsidDel="00B73A92">
          <w:delText>To Websites</w:delText>
        </w:r>
      </w:del>
    </w:p>
    <w:p w14:paraId="4B15D83A" w14:textId="5016028E" w:rsidR="005A184B" w:rsidDel="00B73A92" w:rsidRDefault="008903EF">
      <w:pPr>
        <w:pStyle w:val="BodyText"/>
        <w:jc w:val="both"/>
        <w:rPr>
          <w:del w:id="776" w:author="Pawel KAMINSKI" w:date="2024-06-04T16:01:00Z"/>
        </w:rPr>
        <w:pPrChange w:id="777" w:author="Pawel KAMINSKI" w:date="2024-06-04T15:46:00Z">
          <w:pPr>
            <w:pStyle w:val="BodyText"/>
          </w:pPr>
        </w:pPrChange>
      </w:pPr>
      <w:del w:id="778" w:author="Pawel KAMINSKI" w:date="2024-06-04T16:01:00Z">
        <w:r w:rsidDel="00B73A92">
          <w:delText xml:space="preserve">You can add </w:delText>
        </w:r>
        <w:r w:rsidDel="00B73A92">
          <w:fldChar w:fldCharType="begin"/>
        </w:r>
        <w:r w:rsidDel="00B73A92">
          <w:delInstrText>HYPERLINK "https://www.c2dh.uni.lu/" \h</w:delInstrText>
        </w:r>
        <w:r w:rsidDel="00B73A92">
          <w:fldChar w:fldCharType="separate"/>
        </w:r>
        <w:r w:rsidRPr="5DC274B8" w:rsidDel="00B73A92">
          <w:rPr>
            <w:rStyle w:val="Hyperlink"/>
          </w:rPr>
          <w:delText>a link</w:delText>
        </w:r>
        <w:r w:rsidDel="00B73A92">
          <w:rPr>
            <w:rStyle w:val="Hyperlink"/>
          </w:rPr>
          <w:fldChar w:fldCharType="end"/>
        </w:r>
        <w:r w:rsidDel="00B73A92">
          <w:delText xml:space="preserve"> to any website you want. </w:delText>
        </w:r>
        <w:r w:rsidR="64E17D27" w:rsidDel="00B73A92">
          <w:delText>To</w:delText>
        </w:r>
        <w:r w:rsidR="00790F1A" w:rsidDel="00B73A92">
          <w:delText xml:space="preserve"> insert a hyperlink, press the Ctrl + K shortcut on your keyboard</w:delText>
        </w:r>
        <w:r w:rsidR="0077223A" w:rsidDel="00B73A92">
          <w:delText xml:space="preserve"> (alternatively, go to “Insert” on the top bar in MS Word &gt; “Link” &gt; “Insert Link…”)</w:delText>
        </w:r>
        <w:r w:rsidR="00790F1A" w:rsidDel="00B73A92">
          <w:delText xml:space="preserve">. </w:delText>
        </w:r>
        <w:r w:rsidR="00921DE9" w:rsidDel="00B73A92">
          <w:delText>Enter an address you want to link to and optionally a text to display</w:delText>
        </w:r>
        <w:r w:rsidDel="00B73A92">
          <w:delText>.</w:delText>
        </w:r>
      </w:del>
    </w:p>
    <w:p w14:paraId="2CEFB316" w14:textId="7DD4E0A7" w:rsidR="00790F1A" w:rsidRPr="00790F1A" w:rsidDel="00B73A92" w:rsidRDefault="00AD4024" w:rsidP="00A93B06">
      <w:pPr>
        <w:pStyle w:val="BodyText"/>
        <w:rPr>
          <w:del w:id="779" w:author="Pawel KAMINSKI" w:date="2024-06-04T16:01:00Z"/>
        </w:rPr>
      </w:pPr>
      <w:del w:id="780" w:author="Pawel KAMINSKI" w:date="2024-06-04T16:01:00Z">
        <w:r w:rsidRPr="00AD4024" w:rsidDel="00B73A92">
          <w:rPr>
            <w:noProof/>
          </w:rPr>
          <w:drawing>
            <wp:inline distT="0" distB="0" distL="0" distR="0" wp14:anchorId="67FCD585" wp14:editId="5B1DF46C">
              <wp:extent cx="5943600" cy="3454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54400"/>
                      </a:xfrm>
                      <a:prstGeom prst="rect">
                        <a:avLst/>
                      </a:prstGeom>
                    </pic:spPr>
                  </pic:pic>
                </a:graphicData>
              </a:graphic>
            </wp:inline>
          </w:drawing>
        </w:r>
      </w:del>
    </w:p>
    <w:p w14:paraId="2CD0FF67" w14:textId="3910762A" w:rsidR="00790F1A" w:rsidRPr="00790F1A" w:rsidDel="00B73A92" w:rsidRDefault="1FEE53A4" w:rsidP="00A93B06">
      <w:pPr>
        <w:pStyle w:val="BodyText"/>
        <w:rPr>
          <w:del w:id="781" w:author="Pawel KAMINSKI" w:date="2024-06-04T16:01:00Z"/>
        </w:rPr>
      </w:pPr>
      <w:del w:id="782" w:author="Pawel KAMINSKI" w:date="2024-06-04T16:01:00Z">
        <w:r w:rsidDel="00B73A92">
          <w:delText>To</w:delText>
        </w:r>
        <w:r w:rsidR="00790F1A" w:rsidDel="00B73A92">
          <w:delText xml:space="preserve"> edit the hyperlink, right-click on it and select the “Edit Hyperlink…” button.</w:delText>
        </w:r>
      </w:del>
    </w:p>
    <w:p w14:paraId="6260CABC" w14:textId="2D4BEE8E" w:rsidR="00790F1A" w:rsidRPr="00790F1A" w:rsidDel="00B73A92" w:rsidRDefault="00790F1A" w:rsidP="00A62DB6">
      <w:pPr>
        <w:pStyle w:val="BodyText"/>
        <w:jc w:val="center"/>
        <w:rPr>
          <w:del w:id="783" w:author="Pawel KAMINSKI" w:date="2024-06-04T16:01:00Z"/>
        </w:rPr>
      </w:pPr>
      <w:del w:id="784" w:author="Pawel KAMINSKI" w:date="2024-06-04T16:01:00Z">
        <w:r w:rsidRPr="00790F1A" w:rsidDel="00B73A92">
          <w:rPr>
            <w:noProof/>
          </w:rPr>
          <w:drawing>
            <wp:inline distT="0" distB="0" distL="0" distR="0" wp14:anchorId="7476E917" wp14:editId="10D912EA">
              <wp:extent cx="2095792" cy="10288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5792" cy="1028844"/>
                      </a:xfrm>
                      <a:prstGeom prst="rect">
                        <a:avLst/>
                      </a:prstGeom>
                    </pic:spPr>
                  </pic:pic>
                </a:graphicData>
              </a:graphic>
            </wp:inline>
          </w:drawing>
        </w:r>
      </w:del>
    </w:p>
    <w:p w14:paraId="0052D9CE" w14:textId="550B8A63" w:rsidR="00790F1A" w:rsidRPr="00790F1A" w:rsidDel="00B73A92" w:rsidRDefault="00790F1A" w:rsidP="00A93B06">
      <w:pPr>
        <w:pStyle w:val="BodyText"/>
        <w:rPr>
          <w:del w:id="785" w:author="Pawel KAMINSKI" w:date="2024-06-04T16:01:00Z"/>
        </w:rPr>
      </w:pPr>
    </w:p>
    <w:p w14:paraId="59D5755B" w14:textId="7FDFB731" w:rsidR="00A93B06" w:rsidDel="00B73A92" w:rsidRDefault="00A93B06">
      <w:pPr>
        <w:pStyle w:val="Heading3"/>
        <w:rPr>
          <w:del w:id="786" w:author="Pawel KAMINSKI" w:date="2024-06-04T16:01:00Z"/>
        </w:rPr>
        <w:pPrChange w:id="787" w:author="Pawel KAMINSKI" w:date="2024-06-04T16:00:00Z">
          <w:pPr>
            <w:pStyle w:val="Heading2"/>
          </w:pPr>
        </w:pPrChange>
      </w:pPr>
      <w:commentRangeStart w:id="788"/>
      <w:commentRangeStart w:id="789"/>
      <w:commentRangeStart w:id="790"/>
      <w:del w:id="791" w:author="Pawel KAMINSKI" w:date="2024-06-04T16:01:00Z">
        <w:r w:rsidRPr="00790F1A" w:rsidDel="00B73A92">
          <w:delText xml:space="preserve">Links </w:delText>
        </w:r>
        <w:r w:rsidR="0000585B" w:rsidRPr="00790F1A" w:rsidDel="00B73A92">
          <w:delText>To Other Uploaded Files</w:delText>
        </w:r>
        <w:commentRangeEnd w:id="788"/>
        <w:r w:rsidR="00012493" w:rsidDel="00B73A92">
          <w:rPr>
            <w:rStyle w:val="CommentReference"/>
            <w:rFonts w:asciiTheme="minorHAnsi" w:eastAsiaTheme="minorHAnsi" w:hAnsiTheme="minorHAnsi" w:cstheme="minorBidi"/>
            <w:b w:val="0"/>
            <w:bCs w:val="0"/>
            <w:color w:val="auto"/>
          </w:rPr>
          <w:commentReference w:id="788"/>
        </w:r>
        <w:commentRangeEnd w:id="789"/>
        <w:r w:rsidR="00A11E14" w:rsidDel="00B73A92">
          <w:rPr>
            <w:rStyle w:val="CommentReference"/>
            <w:rFonts w:asciiTheme="minorHAnsi" w:eastAsiaTheme="minorHAnsi" w:hAnsiTheme="minorHAnsi" w:cstheme="minorBidi"/>
            <w:b w:val="0"/>
            <w:bCs w:val="0"/>
            <w:color w:val="auto"/>
          </w:rPr>
          <w:commentReference w:id="789"/>
        </w:r>
      </w:del>
      <w:commentRangeEnd w:id="790"/>
      <w:r w:rsidR="00B97846">
        <w:rPr>
          <w:rStyle w:val="CommentReference"/>
          <w:rFonts w:asciiTheme="minorHAnsi" w:eastAsiaTheme="minorHAnsi" w:hAnsiTheme="minorHAnsi" w:cstheme="minorBidi"/>
          <w:b w:val="0"/>
          <w:bCs w:val="0"/>
          <w:color w:val="auto"/>
        </w:rPr>
        <w:commentReference w:id="790"/>
      </w:r>
    </w:p>
    <w:p w14:paraId="7778DDC8" w14:textId="425DEF85" w:rsidR="00E72078" w:rsidRPr="00E72078" w:rsidDel="00B73A92" w:rsidRDefault="00E72078" w:rsidP="00E72078">
      <w:pPr>
        <w:pStyle w:val="BodyText"/>
        <w:rPr>
          <w:del w:id="792" w:author="Pawel KAMINSKI" w:date="2024-06-04T16:01:00Z"/>
        </w:rPr>
      </w:pPr>
      <w:del w:id="793" w:author="Pawel KAMINSKI" w:date="2024-06-04T16:01:00Z">
        <w:r w:rsidRPr="00E72078" w:rsidDel="00B73A92">
          <w:delText>:::{card} TODO</w:delText>
        </w:r>
        <w:r w:rsidR="004175D2" w:rsidDel="00B73A92">
          <w:delText xml:space="preserve"> </w:delText>
        </w:r>
        <w:r w:rsidR="004175D2" w:rsidDel="00B73A92">
          <w:rPr>
            <mc:AlternateContent>
              <mc:Choice Requires="w16se"/>
              <mc:Fallback>
                <w:rFonts w:ascii="Segoe UI Emoji" w:eastAsia="Segoe UI Emoji" w:hAnsi="Segoe UI Emoji" w:cs="Segoe UI Emoji"/>
              </mc:Fallback>
            </mc:AlternateContent>
          </w:rPr>
          <mc:AlternateContent>
            <mc:Choice Requires="w16se">
              <w16se:symEx w16se:font="Segoe UI Emoji" w16se:char="1F6A7"/>
            </mc:Choice>
            <mc:Fallback>
              <w:delText>🚧</w:delText>
            </mc:Fallback>
          </mc:AlternateContent>
        </w:r>
        <w:r w:rsidRPr="00E72078" w:rsidDel="00B73A92">
          <w:br/>
          <w:delText>Feature to be added in TNB-</w:delText>
        </w:r>
        <w:r w:rsidR="005957FC" w:rsidDel="00B73A92">
          <w:delText>30</w:delText>
        </w:r>
        <w:r w:rsidRPr="00E72078" w:rsidDel="00B73A92">
          <w:delText xml:space="preserve">: </w:delText>
        </w:r>
        <w:r w:rsidR="00737454" w:rsidDel="00B73A92">
          <w:delText>“</w:delText>
        </w:r>
        <w:r w:rsidR="005957FC" w:rsidRPr="005957FC" w:rsidDel="00B73A92">
          <w:delText>As a reader I want to jump from a section to another section in the book</w:delText>
        </w:r>
        <w:r w:rsidR="00737454" w:rsidDel="00B73A92">
          <w:delText>”</w:delText>
        </w:r>
        <w:r w:rsidRPr="00E72078" w:rsidDel="00B73A92">
          <w:br/>
          <w:delText>:::</w:delText>
        </w:r>
      </w:del>
    </w:p>
    <w:p w14:paraId="6DF83438" w14:textId="28BA9610" w:rsidR="00B417D5" w:rsidRPr="00E72078" w:rsidDel="00B73A92" w:rsidRDefault="00B417D5" w:rsidP="00B417D5">
      <w:pPr>
        <w:pStyle w:val="BodyText"/>
        <w:rPr>
          <w:del w:id="794" w:author="Pawel KAMINSKI" w:date="2024-06-04T16:01:00Z"/>
        </w:rPr>
      </w:pPr>
    </w:p>
    <w:p w14:paraId="256CEB7F" w14:textId="6B60DD43" w:rsidR="00DC490B" w:rsidDel="00B73A92" w:rsidRDefault="00DC490B">
      <w:pPr>
        <w:pStyle w:val="Heading3"/>
        <w:rPr>
          <w:del w:id="795" w:author="Pawel KAMINSKI" w:date="2024-06-04T16:01:00Z"/>
        </w:rPr>
        <w:pPrChange w:id="796" w:author="Pawel KAMINSKI" w:date="2024-06-04T16:00:00Z">
          <w:pPr>
            <w:pStyle w:val="Heading2"/>
          </w:pPr>
        </w:pPrChange>
      </w:pPr>
      <w:bookmarkStart w:id="797" w:name="_Ref156913991"/>
      <w:commentRangeStart w:id="798"/>
      <w:commentRangeStart w:id="799"/>
      <w:del w:id="800" w:author="Pawel KAMINSKI" w:date="2024-06-04T16:01:00Z">
        <w:r w:rsidDel="00B73A92">
          <w:delText>Cross-references</w:delText>
        </w:r>
        <w:bookmarkEnd w:id="797"/>
        <w:commentRangeEnd w:id="798"/>
        <w:r w:rsidR="00012493" w:rsidDel="00B73A92">
          <w:rPr>
            <w:rStyle w:val="CommentReference"/>
            <w:rFonts w:asciiTheme="minorHAnsi" w:eastAsiaTheme="minorHAnsi" w:hAnsiTheme="minorHAnsi" w:cstheme="minorBidi"/>
            <w:b w:val="0"/>
            <w:bCs w:val="0"/>
            <w:color w:val="auto"/>
          </w:rPr>
          <w:commentReference w:id="798"/>
        </w:r>
      </w:del>
      <w:commentRangeEnd w:id="799"/>
      <w:r w:rsidR="00B97846">
        <w:rPr>
          <w:rStyle w:val="CommentReference"/>
          <w:rFonts w:asciiTheme="minorHAnsi" w:eastAsiaTheme="minorHAnsi" w:hAnsiTheme="minorHAnsi" w:cstheme="minorBidi"/>
          <w:b w:val="0"/>
          <w:bCs w:val="0"/>
          <w:color w:val="auto"/>
        </w:rPr>
        <w:commentReference w:id="799"/>
      </w:r>
    </w:p>
    <w:p w14:paraId="11F5EF33" w14:textId="6B051B4D" w:rsidR="00062ADD" w:rsidDel="00B73A92" w:rsidRDefault="000B390F" w:rsidP="00B729FC">
      <w:pPr>
        <w:pStyle w:val="BodyText"/>
        <w:jc w:val="both"/>
        <w:rPr>
          <w:del w:id="801" w:author="Pawel KAMINSKI" w:date="2024-06-04T16:01:00Z"/>
        </w:rPr>
      </w:pPr>
      <w:del w:id="802" w:author="Pawel KAMINSKI" w:date="2024-06-04T16:01:00Z">
        <w:r w:rsidDel="00B73A92">
          <w:delText xml:space="preserve">To </w:delText>
        </w:r>
        <w:r w:rsidR="00FC2D07" w:rsidDel="00B73A92">
          <w:delText>enable</w:delText>
        </w:r>
        <w:r w:rsidDel="00B73A92">
          <w:delText xml:space="preserve"> a navigation between parts of you</w:delText>
        </w:r>
        <w:r w:rsidR="00FC2D07" w:rsidDel="00B73A92">
          <w:delText xml:space="preserve">r literary work, you have to </w:delText>
        </w:r>
        <w:r w:rsidR="00FC2D07" w:rsidRPr="0ADC15A0" w:rsidDel="00B73A92">
          <w:rPr>
            <w:b/>
            <w:bCs/>
          </w:rPr>
          <w:delText>cross-reference</w:delText>
        </w:r>
        <w:r w:rsidR="00FC2D07" w:rsidDel="00B73A92">
          <w:delText xml:space="preserve"> them. </w:delText>
        </w:r>
        <w:r w:rsidR="00062ADD" w:rsidDel="00B73A92">
          <w:delText xml:space="preserve">For tables, figures and equations, you </w:delText>
        </w:r>
        <w:r w:rsidR="6099C95F" w:rsidDel="00B73A92">
          <w:delText>must</w:delText>
        </w:r>
        <w:r w:rsidR="00062ADD" w:rsidDel="00B73A92">
          <w:delText xml:space="preserve"> insert a caption manually before you can cross-reference them.</w:delText>
        </w:r>
        <w:r w:rsidR="00FC2D07" w:rsidDel="00B73A92">
          <w:delText xml:space="preserve"> </w:delText>
        </w:r>
        <w:r w:rsidR="00081EBE" w:rsidDel="00B73A92">
          <w:delText>Without having to insert a caption, y</w:delText>
        </w:r>
        <w:r w:rsidR="00573BA3" w:rsidDel="00B73A92">
          <w:delText>ou can cross-reference:</w:delText>
        </w:r>
      </w:del>
    </w:p>
    <w:p w14:paraId="171FD555" w14:textId="0351DFD0" w:rsidR="00573BA3" w:rsidDel="00B73A92" w:rsidRDefault="00573BA3">
      <w:pPr>
        <w:pStyle w:val="BodyText"/>
        <w:numPr>
          <w:ilvl w:val="0"/>
          <w:numId w:val="31"/>
        </w:numPr>
        <w:jc w:val="both"/>
        <w:rPr>
          <w:del w:id="803" w:author="Pawel KAMINSKI" w:date="2024-06-04T16:01:00Z"/>
        </w:rPr>
        <w:pPrChange w:id="804" w:author="Pawel KAMINSKI" w:date="2024-06-04T10:50:00Z">
          <w:pPr>
            <w:pStyle w:val="BodyText"/>
            <w:numPr>
              <w:numId w:val="31"/>
            </w:numPr>
            <w:ind w:left="720" w:hanging="360"/>
          </w:pPr>
        </w:pPrChange>
      </w:pPr>
      <w:del w:id="805" w:author="Pawel KAMINSKI" w:date="2024-06-04T16:01:00Z">
        <w:r w:rsidDel="00B73A92">
          <w:delText>numbered items,</w:delText>
        </w:r>
      </w:del>
    </w:p>
    <w:p w14:paraId="01B54D03" w14:textId="6AAA4F50" w:rsidR="00573BA3" w:rsidRPr="00573BA3" w:rsidDel="00B73A92" w:rsidRDefault="00573BA3">
      <w:pPr>
        <w:pStyle w:val="BodyText"/>
        <w:numPr>
          <w:ilvl w:val="0"/>
          <w:numId w:val="31"/>
        </w:numPr>
        <w:jc w:val="both"/>
        <w:rPr>
          <w:del w:id="806" w:author="Pawel KAMINSKI" w:date="2024-06-04T16:01:00Z"/>
        </w:rPr>
        <w:pPrChange w:id="807" w:author="Pawel KAMINSKI" w:date="2024-06-04T10:50:00Z">
          <w:pPr>
            <w:pStyle w:val="BodyText"/>
            <w:numPr>
              <w:numId w:val="31"/>
            </w:numPr>
            <w:ind w:left="720" w:hanging="360"/>
          </w:pPr>
        </w:pPrChange>
      </w:pPr>
      <w:del w:id="808" w:author="Pawel KAMINSKI" w:date="2024-06-04T16:01:00Z">
        <w:r w:rsidDel="00B73A92">
          <w:delText>headings.</w:delText>
        </w:r>
      </w:del>
    </w:p>
    <w:p w14:paraId="65820677" w14:textId="256B897D" w:rsidR="00573BA3" w:rsidDel="00B73A92" w:rsidRDefault="008360ED">
      <w:pPr>
        <w:pStyle w:val="BodyText"/>
        <w:jc w:val="both"/>
        <w:rPr>
          <w:del w:id="809" w:author="Pawel KAMINSKI" w:date="2024-06-04T16:01:00Z"/>
        </w:rPr>
        <w:pPrChange w:id="810" w:author="Pawel KAMINSKI" w:date="2024-06-04T10:50:00Z">
          <w:pPr>
            <w:pStyle w:val="BodyText"/>
          </w:pPr>
        </w:pPrChange>
      </w:pPr>
      <w:del w:id="811" w:author="Pawel KAMINSKI" w:date="2024-06-04T16:01:00Z">
        <w:r w:rsidDel="00B73A92">
          <w:delText xml:space="preserve">Please note that at this moment we do not support </w:delText>
        </w:r>
        <w:r w:rsidR="00B25EFF" w:rsidDel="00B73A92">
          <w:delText xml:space="preserve">cross-references to </w:delText>
        </w:r>
        <w:r w:rsidDel="00B73A92">
          <w:delText>bookmarks</w:delText>
        </w:r>
        <w:r w:rsidR="00284AA9" w:rsidDel="00B73A92">
          <w:delText>, footnotes</w:delText>
        </w:r>
      </w:del>
      <w:ins w:id="812" w:author="Deutsch, Verena" w:date="2024-04-29T17:13:00Z">
        <w:del w:id="813" w:author="Pawel KAMINSKI" w:date="2024-06-04T16:01:00Z">
          <w:r w:rsidR="00B25EFF" w:rsidDel="00B73A92">
            <w:delText>,</w:delText>
          </w:r>
        </w:del>
      </w:ins>
      <w:del w:id="814" w:author="Pawel KAMINSKI" w:date="2024-06-04T16:01:00Z">
        <w:r w:rsidR="00284AA9" w:rsidDel="00B73A92">
          <w:delText xml:space="preserve"> and endnotes</w:delText>
        </w:r>
        <w:r w:rsidDel="00B73A92">
          <w:delText>.</w:delText>
        </w:r>
      </w:del>
    </w:p>
    <w:p w14:paraId="4BFEA750" w14:textId="29863AB5" w:rsidR="008360ED" w:rsidRPr="00573BA3" w:rsidDel="00B73A92" w:rsidRDefault="008360ED" w:rsidP="00573BA3">
      <w:pPr>
        <w:pStyle w:val="BodyText"/>
        <w:rPr>
          <w:del w:id="815" w:author="Pawel KAMINSKI" w:date="2024-06-04T16:01:00Z"/>
        </w:rPr>
      </w:pPr>
    </w:p>
    <w:p w14:paraId="4317E6ED" w14:textId="38451F9A" w:rsidR="00062ADD" w:rsidRPr="00770673" w:rsidDel="00B73A92" w:rsidRDefault="00062ADD" w:rsidP="004D765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816" w:author="Pawel KAMINSKI" w:date="2024-06-04T16:01:00Z"/>
          <w:rFonts w:ascii="Consolas" w:eastAsia="Times New Roman" w:hAnsi="Consolas" w:cs="Courier New"/>
          <w:color w:val="1F2328"/>
          <w:sz w:val="20"/>
          <w:szCs w:val="20"/>
        </w:rPr>
      </w:pPr>
      <w:del w:id="817" w:author="Pawel KAMINSKI" w:date="2024-06-04T16:01:00Z">
        <w:r w:rsidRPr="5DC274B8" w:rsidDel="00B73A92">
          <w:rPr>
            <w:rFonts w:ascii="Consolas" w:eastAsia="Times New Roman" w:hAnsi="Consolas" w:cs="Courier New"/>
            <w:color w:val="1F2328"/>
            <w:sz w:val="20"/>
            <w:szCs w:val="20"/>
          </w:rPr>
          <w:delText>:::{</w:delText>
        </w:r>
        <w:r w:rsidR="00FC2D07" w:rsidRPr="5DC274B8" w:rsidDel="00B73A92">
          <w:rPr>
            <w:rFonts w:ascii="Consolas" w:eastAsia="Times New Roman" w:hAnsi="Consolas" w:cs="Courier New"/>
            <w:color w:val="1F2328"/>
            <w:sz w:val="20"/>
            <w:szCs w:val="20"/>
          </w:rPr>
          <w:delText>important</w:delText>
        </w:r>
        <w:r w:rsidRPr="5DC274B8" w:rsidDel="00B73A92">
          <w:rPr>
            <w:rFonts w:ascii="Consolas" w:eastAsia="Times New Roman" w:hAnsi="Consolas" w:cs="Courier New"/>
            <w:color w:val="1F2328"/>
            <w:sz w:val="20"/>
            <w:szCs w:val="20"/>
          </w:rPr>
          <w:delText>}</w:delText>
        </w:r>
        <w:r w:rsidDel="00B73A92">
          <w:br/>
          <w:delText xml:space="preserve">For tables, figures and equations, you </w:delText>
        </w:r>
        <w:r w:rsidR="344CEFF5" w:rsidDel="00B73A92">
          <w:delText>must</w:delText>
        </w:r>
        <w:r w:rsidDel="00B73A92">
          <w:delText xml:space="preserve"> insert a caption manually before you can cross-reference them.</w:delText>
        </w:r>
        <w:r w:rsidDel="00B73A92">
          <w:br/>
        </w:r>
        <w:r w:rsidRPr="5DC274B8" w:rsidDel="00B73A92">
          <w:rPr>
            <w:rFonts w:ascii="Consolas" w:eastAsia="Times New Roman" w:hAnsi="Consolas" w:cs="Courier New"/>
            <w:color w:val="1F2328"/>
            <w:sz w:val="20"/>
            <w:szCs w:val="20"/>
          </w:rPr>
          <w:delText>:::</w:delText>
        </w:r>
      </w:del>
    </w:p>
    <w:p w14:paraId="428D558D" w14:textId="4EDA35BB" w:rsidR="00062ADD" w:rsidRPr="00062ADD" w:rsidDel="00B73A92" w:rsidRDefault="00062ADD" w:rsidP="00062ADD">
      <w:pPr>
        <w:pStyle w:val="BodyText"/>
        <w:rPr>
          <w:del w:id="818" w:author="Pawel KAMINSKI" w:date="2024-06-04T16:01:00Z"/>
        </w:rPr>
      </w:pPr>
    </w:p>
    <w:p w14:paraId="42F0C002" w14:textId="7529FAE9" w:rsidR="00DC490B" w:rsidDel="00B73A92" w:rsidRDefault="00751139">
      <w:pPr>
        <w:pStyle w:val="Heading4"/>
        <w:rPr>
          <w:del w:id="819" w:author="Pawel KAMINSKI" w:date="2024-06-04T16:01:00Z"/>
        </w:rPr>
        <w:pPrChange w:id="820" w:author="Pawel KAMINSKI" w:date="2024-06-04T16:00:00Z">
          <w:pPr>
            <w:pStyle w:val="Heading3"/>
          </w:pPr>
        </w:pPrChange>
      </w:pPr>
      <w:commentRangeStart w:id="821"/>
      <w:commentRangeStart w:id="822"/>
      <w:commentRangeStart w:id="823"/>
      <w:del w:id="824" w:author="Pawel KAMINSKI" w:date="2024-06-04T16:01:00Z">
        <w:r w:rsidDel="00B73A92">
          <w:delText xml:space="preserve">Inserting </w:delText>
        </w:r>
        <w:r w:rsidR="00827234" w:rsidDel="00B73A92">
          <w:delText>Captions</w:delText>
        </w:r>
        <w:commentRangeEnd w:id="821"/>
        <w:r w:rsidDel="00B73A92">
          <w:rPr>
            <w:rStyle w:val="CommentReference"/>
          </w:rPr>
          <w:commentReference w:id="821"/>
        </w:r>
        <w:commentRangeEnd w:id="822"/>
        <w:r w:rsidDel="00B73A92">
          <w:rPr>
            <w:rStyle w:val="CommentReference"/>
          </w:rPr>
          <w:commentReference w:id="822"/>
        </w:r>
      </w:del>
      <w:commentRangeEnd w:id="823"/>
      <w:r w:rsidR="00BF32B9">
        <w:rPr>
          <w:rStyle w:val="CommentReference"/>
          <w:rFonts w:asciiTheme="minorHAnsi" w:eastAsiaTheme="minorHAnsi" w:hAnsiTheme="minorHAnsi" w:cstheme="minorBidi"/>
          <w:bCs w:val="0"/>
          <w:i w:val="0"/>
          <w:color w:val="auto"/>
        </w:rPr>
        <w:commentReference w:id="823"/>
      </w:r>
    </w:p>
    <w:p w14:paraId="09ED68CA" w14:textId="1E792B06" w:rsidR="000B390F" w:rsidDel="00B73A92" w:rsidRDefault="00751139" w:rsidP="004D765D">
      <w:pPr>
        <w:pStyle w:val="FirstParagraph"/>
        <w:rPr>
          <w:del w:id="825" w:author="Pawel KAMINSKI" w:date="2024-06-04T16:01:00Z"/>
        </w:rPr>
      </w:pPr>
      <w:del w:id="826" w:author="Pawel KAMINSKI" w:date="2024-06-04T16:01:00Z">
        <w:r w:rsidDel="00B73A92">
          <w:delText>MS Word supports adding captions to</w:delText>
        </w:r>
        <w:r w:rsidR="004D765D" w:rsidDel="00B73A92">
          <w:delText xml:space="preserve"> </w:delText>
        </w:r>
        <w:r w:rsidDel="00B73A92">
          <w:delText>tables,</w:delText>
        </w:r>
        <w:r w:rsidR="004D765D" w:rsidDel="00B73A92">
          <w:delText xml:space="preserve"> </w:delText>
        </w:r>
        <w:r w:rsidDel="00B73A92">
          <w:delText>figures</w:delText>
        </w:r>
        <w:r w:rsidR="00FD3A71" w:rsidDel="00B73A92">
          <w:delText>,</w:delText>
        </w:r>
        <w:r w:rsidR="004D765D" w:rsidDel="00B73A92">
          <w:delText xml:space="preserve"> </w:delText>
        </w:r>
        <w:r w:rsidDel="00B73A92">
          <w:delText>equations.</w:delText>
        </w:r>
      </w:del>
    </w:p>
    <w:p w14:paraId="29695A18" w14:textId="1760082A" w:rsidR="00E255AE" w:rsidDel="00B73A92" w:rsidRDefault="000B390F" w:rsidP="00FD3A71">
      <w:pPr>
        <w:pStyle w:val="BodyText"/>
        <w:jc w:val="both"/>
        <w:rPr>
          <w:del w:id="827" w:author="Pawel KAMINSKI" w:date="2024-06-04T16:01:00Z"/>
        </w:rPr>
      </w:pPr>
      <w:del w:id="828" w:author="Pawel KAMINSKI" w:date="2024-06-04T16:01:00Z">
        <w:r w:rsidDel="00B73A92">
          <w:delText>To add a caption, simply open the “References” tab and select</w:delText>
        </w:r>
        <w:r w:rsidR="00062ADD" w:rsidDel="00B73A92">
          <w:delText xml:space="preserve"> the</w:delText>
        </w:r>
        <w:r w:rsidDel="00B73A92">
          <w:delText xml:space="preserve"> “Insert Caption”</w:delText>
        </w:r>
        <w:r w:rsidR="00062ADD" w:rsidDel="00B73A92">
          <w:delText xml:space="preserve"> button</w:delText>
        </w:r>
        <w:r w:rsidDel="00B73A92">
          <w:delText xml:space="preserve"> at the top of your MS Word window.</w:delText>
        </w:r>
      </w:del>
    </w:p>
    <w:p w14:paraId="1E2865E6" w14:textId="74C6EEF2" w:rsidR="00330D9F" w:rsidDel="00B73A92" w:rsidRDefault="00330D9F" w:rsidP="00330D9F">
      <w:pPr>
        <w:pStyle w:val="Caption"/>
        <w:rPr>
          <w:del w:id="829" w:author="Pawel KAMINSKI" w:date="2024-06-04T16:01:00Z"/>
        </w:rPr>
      </w:pPr>
      <w:del w:id="830" w:author="Pawel KAMINSKI" w:date="2024-06-04T16:01:00Z">
        <w:r w:rsidDel="00B73A92">
          <w:delText xml:space="preserve">Figure </w:delText>
        </w:r>
        <w:r w:rsidDel="00B73A92">
          <w:rPr>
            <w:i w:val="0"/>
          </w:rPr>
          <w:fldChar w:fldCharType="begin"/>
        </w:r>
        <w:r w:rsidDel="00B73A92">
          <w:delInstrText>SEQ Figure \* ARABIC</w:delInstrText>
        </w:r>
        <w:r w:rsidDel="00B73A92">
          <w:rPr>
            <w:i w:val="0"/>
          </w:rPr>
          <w:fldChar w:fldCharType="separate"/>
        </w:r>
        <w:r w:rsidR="00AA23FC" w:rsidDel="00B73A92">
          <w:rPr>
            <w:noProof/>
          </w:rPr>
          <w:delText>3</w:delText>
        </w:r>
        <w:r w:rsidDel="00B73A92">
          <w:rPr>
            <w:i w:val="0"/>
          </w:rPr>
          <w:fldChar w:fldCharType="end"/>
        </w:r>
        <w:r w:rsidDel="00B73A92">
          <w:delText xml:space="preserve">. </w:delText>
        </w:r>
        <w:r w:rsidRPr="006830B6" w:rsidDel="00B73A92">
          <w:delText xml:space="preserve">How to insert a </w:delText>
        </w:r>
        <w:r w:rsidDel="00B73A92">
          <w:delText>caption</w:delText>
        </w:r>
        <w:r w:rsidRPr="006830B6" w:rsidDel="00B73A92">
          <w:delText>.</w:delText>
        </w:r>
      </w:del>
    </w:p>
    <w:p w14:paraId="4C402FCA" w14:textId="57BE51F5" w:rsidR="00330D9F" w:rsidDel="00B73A92" w:rsidRDefault="00330D9F" w:rsidP="00FD3A71">
      <w:pPr>
        <w:pStyle w:val="BodyText"/>
        <w:jc w:val="both"/>
        <w:rPr>
          <w:del w:id="831" w:author="Pawel KAMINSKI" w:date="2024-06-04T16:01:00Z"/>
        </w:rPr>
      </w:pPr>
      <w:del w:id="832" w:author="Pawel KAMINSKI" w:date="2024-06-04T16:01:00Z">
        <w:r w:rsidDel="00B73A92">
          <w:rPr>
            <w:noProof/>
          </w:rPr>
          <w:drawing>
            <wp:inline distT="0" distB="0" distL="0" distR="0" wp14:anchorId="5549A597" wp14:editId="4D39A0FC">
              <wp:extent cx="5934710" cy="516699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710" cy="5166995"/>
                      </a:xfrm>
                      <a:prstGeom prst="rect">
                        <a:avLst/>
                      </a:prstGeom>
                      <a:noFill/>
                      <a:ln>
                        <a:noFill/>
                      </a:ln>
                    </pic:spPr>
                  </pic:pic>
                </a:graphicData>
              </a:graphic>
            </wp:inline>
          </w:drawing>
        </w:r>
      </w:del>
    </w:p>
    <w:p w14:paraId="2CD321FD" w14:textId="3B5AF740" w:rsidR="000B390F" w:rsidDel="00B73A92" w:rsidRDefault="000B390F" w:rsidP="000B390F">
      <w:pPr>
        <w:pStyle w:val="BodyText"/>
        <w:rPr>
          <w:del w:id="833" w:author="Pawel KAMINSKI" w:date="2024-06-04T16:01:00Z"/>
        </w:rPr>
      </w:pPr>
    </w:p>
    <w:p w14:paraId="3DA2323E" w14:textId="51756B92" w:rsidR="00FD3A71" w:rsidDel="00B73A92" w:rsidRDefault="00062ADD" w:rsidP="00832B33">
      <w:pPr>
        <w:pStyle w:val="BodyText"/>
        <w:jc w:val="both"/>
        <w:rPr>
          <w:del w:id="834" w:author="Pawel KAMINSKI" w:date="2024-06-04T16:01:00Z"/>
        </w:rPr>
      </w:pPr>
      <w:del w:id="835" w:author="Pawel KAMINSKI" w:date="2024-06-04T16:01:00Z">
        <w:r w:rsidDel="00B73A92">
          <w:delText xml:space="preserve">A “Caption” window should appear. Select the “Label” to choose which type of </w:delText>
        </w:r>
        <w:r w:rsidR="0268F0A0" w:rsidDel="00B73A92">
          <w:delText>resource you</w:delText>
        </w:r>
        <w:r w:rsidDel="00B73A92">
          <w:delText xml:space="preserve"> are referencing. For advanced settings of caption numbering, click the “Numbering…” button.</w:delText>
        </w:r>
      </w:del>
    </w:p>
    <w:p w14:paraId="165BB8D6" w14:textId="3EFE3D4F" w:rsidR="00062ADD" w:rsidDel="00B73A92" w:rsidRDefault="00B86193" w:rsidP="00B86193">
      <w:pPr>
        <w:pStyle w:val="BodyText"/>
        <w:jc w:val="center"/>
        <w:rPr>
          <w:del w:id="836" w:author="Pawel KAMINSKI" w:date="2024-06-04T16:01:00Z"/>
        </w:rPr>
      </w:pPr>
      <w:del w:id="837" w:author="Pawel KAMINSKI" w:date="2024-06-04T16:01:00Z">
        <w:r w:rsidRPr="00B86193" w:rsidDel="00B73A92">
          <w:rPr>
            <w:noProof/>
          </w:rPr>
          <w:drawing>
            <wp:inline distT="0" distB="0" distL="0" distR="0" wp14:anchorId="2F3E8114" wp14:editId="0BEA9943">
              <wp:extent cx="3305636" cy="2648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05636" cy="2648320"/>
                      </a:xfrm>
                      <a:prstGeom prst="rect">
                        <a:avLst/>
                      </a:prstGeom>
                    </pic:spPr>
                  </pic:pic>
                </a:graphicData>
              </a:graphic>
            </wp:inline>
          </w:drawing>
        </w:r>
      </w:del>
    </w:p>
    <w:p w14:paraId="15C56AF3" w14:textId="671522A1" w:rsidR="00062ADD" w:rsidDel="00B73A92" w:rsidRDefault="004D765D" w:rsidP="004D765D">
      <w:pPr>
        <w:pStyle w:val="BodyText"/>
        <w:jc w:val="both"/>
        <w:rPr>
          <w:del w:id="838" w:author="Pawel KAMINSKI" w:date="2024-06-04T16:01:00Z"/>
        </w:rPr>
      </w:pPr>
      <w:del w:id="839" w:author="Pawel KAMINSKI" w:date="2024-06-04T16:01:00Z">
        <w:r w:rsidDel="00B73A92">
          <w:delText>Note that each caption autoincrements automatically. To update a caption manually, right-click on the numbering item (e.g. on “1” in “Table 1. Some title”) and select “Update field”.</w:delText>
        </w:r>
      </w:del>
    </w:p>
    <w:p w14:paraId="3A944B9F" w14:textId="5F1BEC3E" w:rsidR="004D765D" w:rsidDel="00B73A92" w:rsidRDefault="004B6C9E" w:rsidP="000B390F">
      <w:pPr>
        <w:pStyle w:val="BodyText"/>
        <w:rPr>
          <w:del w:id="840" w:author="Pawel KAMINSKI" w:date="2024-06-04T16:01:00Z"/>
        </w:rPr>
      </w:pPr>
      <w:del w:id="841" w:author="Pawel KAMINSKI" w:date="2024-06-04T16:01:00Z">
        <w:r w:rsidDel="00B73A92">
          <w:delText>Examples of captions can be found below.</w:delText>
        </w:r>
      </w:del>
    </w:p>
    <w:p w14:paraId="52B6A514" w14:textId="4D42F1D2" w:rsidR="004B6C9E" w:rsidDel="00B73A92" w:rsidRDefault="004B6C9E" w:rsidP="000B390F">
      <w:pPr>
        <w:pStyle w:val="BodyText"/>
        <w:rPr>
          <w:del w:id="842" w:author="Pawel KAMINSKI" w:date="2024-06-04T16:01:00Z"/>
        </w:rPr>
      </w:pPr>
    </w:p>
    <w:p w14:paraId="3ED2FFB3" w14:textId="68EB6C2D" w:rsidR="00751139" w:rsidDel="00B73A92" w:rsidRDefault="00751139" w:rsidP="00751139">
      <w:pPr>
        <w:pStyle w:val="Caption"/>
        <w:keepNext/>
        <w:rPr>
          <w:del w:id="843" w:author="Pawel KAMINSKI" w:date="2024-06-04T16:01:00Z"/>
        </w:rPr>
      </w:pPr>
      <w:bookmarkStart w:id="844" w:name="_Ref153548165"/>
      <w:bookmarkStart w:id="845" w:name="_Ref153548147"/>
      <w:del w:id="846" w:author="Pawel KAMINSKI" w:date="2024-06-04T16:01:00Z">
        <w:r w:rsidDel="00B73A92">
          <w:delText xml:space="preserve">Table </w:delText>
        </w:r>
      </w:del>
      <w:del w:id="847" w:author="Pawel KAMINSKI" w:date="2024-06-04T15:24:00Z">
        <w:r w:rsidDel="004140E5">
          <w:rPr>
            <w:i w:val="0"/>
          </w:rPr>
          <w:fldChar w:fldCharType="begin"/>
        </w:r>
        <w:r w:rsidDel="004140E5">
          <w:delInstrText>SEQ Table \* ARABIC</w:delInstrText>
        </w:r>
        <w:r w:rsidDel="004140E5">
          <w:rPr>
            <w:i w:val="0"/>
          </w:rPr>
          <w:fldChar w:fldCharType="separate"/>
        </w:r>
        <w:r w:rsidR="00F677DA" w:rsidDel="004140E5">
          <w:rPr>
            <w:noProof/>
          </w:rPr>
          <w:delText>2</w:delText>
        </w:r>
        <w:r w:rsidDel="004140E5">
          <w:rPr>
            <w:i w:val="0"/>
          </w:rPr>
          <w:fldChar w:fldCharType="end"/>
        </w:r>
      </w:del>
      <w:bookmarkEnd w:id="844"/>
      <w:del w:id="848" w:author="Pawel KAMINSKI" w:date="2024-06-04T15:45:00Z">
        <w:r w:rsidDel="00786D11">
          <w:delText>.</w:delText>
        </w:r>
      </w:del>
      <w:del w:id="849" w:author="Pawel KAMINSKI" w:date="2024-06-04T16:01:00Z">
        <w:r w:rsidDel="00B73A92">
          <w:delText xml:space="preserve"> </w:delText>
        </w:r>
        <w:bookmarkStart w:id="850" w:name="_Ref153548158"/>
        <w:r w:rsidDel="00B73A92">
          <w:delText>A sample title</w:delText>
        </w:r>
        <w:bookmarkEnd w:id="845"/>
        <w:bookmarkEnd w:id="850"/>
      </w:del>
    </w:p>
    <w:tbl>
      <w:tblPr>
        <w:tblStyle w:val="Table"/>
        <w:tblW w:w="221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946"/>
        <w:gridCol w:w="2189"/>
      </w:tblGrid>
      <w:tr w:rsidR="00751139" w:rsidDel="00B73A92" w14:paraId="6B4B0427" w14:textId="4A8ACF27" w:rsidTr="002A4602">
        <w:trPr>
          <w:del w:id="851" w:author="Pawel KAMINSKI" w:date="2024-06-04T16:01:00Z"/>
        </w:trPr>
        <w:tc>
          <w:tcPr>
            <w:tcW w:w="0" w:type="auto"/>
            <w:vAlign w:val="bottom"/>
          </w:tcPr>
          <w:p w14:paraId="3FA840CE" w14:textId="21835701" w:rsidR="00751139" w:rsidDel="00B73A92" w:rsidRDefault="00751139">
            <w:pPr>
              <w:pStyle w:val="Compact"/>
              <w:rPr>
                <w:del w:id="852" w:author="Pawel KAMINSKI" w:date="2024-06-04T16:01:00Z"/>
              </w:rPr>
            </w:pPr>
            <w:del w:id="853" w:author="Pawel KAMINSKI" w:date="2024-06-04T16:01:00Z">
              <w:r w:rsidDel="00B73A92">
                <w:delText>Header 1</w:delText>
              </w:r>
            </w:del>
          </w:p>
        </w:tc>
        <w:tc>
          <w:tcPr>
            <w:tcW w:w="2647" w:type="pct"/>
            <w:vAlign w:val="bottom"/>
          </w:tcPr>
          <w:p w14:paraId="34CB0351" w14:textId="07906BF8" w:rsidR="00751139" w:rsidDel="00B73A92" w:rsidRDefault="00751139">
            <w:pPr>
              <w:pStyle w:val="Compact"/>
              <w:rPr>
                <w:del w:id="854" w:author="Pawel KAMINSKI" w:date="2024-06-04T16:01:00Z"/>
              </w:rPr>
            </w:pPr>
            <w:del w:id="855" w:author="Pawel KAMINSKI" w:date="2024-06-04T16:01:00Z">
              <w:r w:rsidDel="00B73A92">
                <w:delText>Header 2</w:delText>
              </w:r>
            </w:del>
          </w:p>
        </w:tc>
      </w:tr>
      <w:tr w:rsidR="00751139" w:rsidDel="00B73A92" w14:paraId="35714535" w14:textId="229490F8" w:rsidTr="002A4602">
        <w:trPr>
          <w:del w:id="856" w:author="Pawel KAMINSKI" w:date="2024-06-04T16:01:00Z"/>
        </w:trPr>
        <w:tc>
          <w:tcPr>
            <w:tcW w:w="0" w:type="auto"/>
          </w:tcPr>
          <w:p w14:paraId="37EB422E" w14:textId="291EFA65" w:rsidR="00751139" w:rsidDel="00B73A92" w:rsidRDefault="00751139">
            <w:pPr>
              <w:pStyle w:val="Compact"/>
              <w:rPr>
                <w:del w:id="857" w:author="Pawel KAMINSKI" w:date="2024-06-04T16:01:00Z"/>
              </w:rPr>
            </w:pPr>
            <w:del w:id="858" w:author="Pawel KAMINSKI" w:date="2024-06-04T16:01:00Z">
              <w:r w:rsidDel="00B73A92">
                <w:delText>Row 1, Column 1</w:delText>
              </w:r>
            </w:del>
          </w:p>
        </w:tc>
        <w:tc>
          <w:tcPr>
            <w:tcW w:w="2647" w:type="pct"/>
          </w:tcPr>
          <w:p w14:paraId="5756BBD9" w14:textId="4487A367" w:rsidR="00751139" w:rsidDel="00B73A92" w:rsidRDefault="00751139">
            <w:pPr>
              <w:pStyle w:val="Compact"/>
              <w:rPr>
                <w:del w:id="859" w:author="Pawel KAMINSKI" w:date="2024-06-04T16:01:00Z"/>
              </w:rPr>
            </w:pPr>
            <w:del w:id="860" w:author="Pawel KAMINSKI" w:date="2024-06-04T16:01:00Z">
              <w:r w:rsidDel="00B73A92">
                <w:delText>Row 1, Column 2</w:delText>
              </w:r>
            </w:del>
          </w:p>
        </w:tc>
      </w:tr>
      <w:tr w:rsidR="00751139" w:rsidDel="00B73A92" w14:paraId="0626B90D" w14:textId="6EF7723D" w:rsidTr="002A4602">
        <w:trPr>
          <w:del w:id="861" w:author="Pawel KAMINSKI" w:date="2024-06-04T16:01:00Z"/>
        </w:trPr>
        <w:tc>
          <w:tcPr>
            <w:tcW w:w="0" w:type="auto"/>
          </w:tcPr>
          <w:p w14:paraId="5578BFC5" w14:textId="29B23850" w:rsidR="00751139" w:rsidDel="00B73A92" w:rsidRDefault="00751139">
            <w:pPr>
              <w:pStyle w:val="Compact"/>
              <w:rPr>
                <w:del w:id="862" w:author="Pawel KAMINSKI" w:date="2024-06-04T16:01:00Z"/>
              </w:rPr>
            </w:pPr>
            <w:del w:id="863" w:author="Pawel KAMINSKI" w:date="2024-06-04T16:01:00Z">
              <w:r w:rsidDel="00B73A92">
                <w:delText>Row 2, Column 1</w:delText>
              </w:r>
            </w:del>
          </w:p>
        </w:tc>
        <w:tc>
          <w:tcPr>
            <w:tcW w:w="2647" w:type="pct"/>
          </w:tcPr>
          <w:p w14:paraId="1461C747" w14:textId="3A872DDE" w:rsidR="00751139" w:rsidDel="00B73A92" w:rsidRDefault="00751139">
            <w:pPr>
              <w:pStyle w:val="Compact"/>
              <w:rPr>
                <w:del w:id="864" w:author="Pawel KAMINSKI" w:date="2024-06-04T16:01:00Z"/>
              </w:rPr>
            </w:pPr>
            <w:del w:id="865" w:author="Pawel KAMINSKI" w:date="2024-06-04T16:01:00Z">
              <w:r w:rsidDel="00B73A92">
                <w:delText>Row 2, Column 2</w:delText>
              </w:r>
            </w:del>
          </w:p>
        </w:tc>
      </w:tr>
    </w:tbl>
    <w:p w14:paraId="12E46986" w14:textId="25E69123" w:rsidR="00FD3A71" w:rsidDel="00B73A92" w:rsidRDefault="00FD3A71" w:rsidP="00FD3A71">
      <w:pPr>
        <w:pStyle w:val="BodyText"/>
        <w:rPr>
          <w:del w:id="866" w:author="Pawel KAMINSKI" w:date="2024-06-04T16:01:00Z"/>
        </w:rPr>
      </w:pPr>
      <w:bookmarkStart w:id="867" w:name="_Ref153547172"/>
      <w:bookmarkStart w:id="868" w:name="_Ref153547147"/>
    </w:p>
    <w:p w14:paraId="418C63BE" w14:textId="70A0564F" w:rsidR="00FD3A71" w:rsidDel="00B73A92" w:rsidRDefault="00FD3A71" w:rsidP="00FD3A71">
      <w:pPr>
        <w:pStyle w:val="Caption"/>
        <w:rPr>
          <w:del w:id="869" w:author="Pawel KAMINSKI" w:date="2024-06-04T16:01:00Z"/>
        </w:rPr>
      </w:pPr>
      <w:del w:id="870" w:author="Pawel KAMINSKI" w:date="2024-06-04T16:01:00Z">
        <w:r w:rsidDel="00B73A92">
          <w:delText xml:space="preserve">Figure </w:delText>
        </w:r>
        <w:r w:rsidDel="00B73A92">
          <w:rPr>
            <w:i w:val="0"/>
          </w:rPr>
          <w:fldChar w:fldCharType="begin"/>
        </w:r>
        <w:r w:rsidDel="00B73A92">
          <w:delInstrText>SEQ Figure \* ARABIC</w:delInstrText>
        </w:r>
        <w:r w:rsidDel="00B73A92">
          <w:rPr>
            <w:i w:val="0"/>
          </w:rPr>
          <w:fldChar w:fldCharType="separate"/>
        </w:r>
        <w:r w:rsidR="00AA23FC" w:rsidRPr="7E0CE381" w:rsidDel="00B73A92">
          <w:rPr>
            <w:noProof/>
          </w:rPr>
          <w:delText>4</w:delText>
        </w:r>
        <w:r w:rsidDel="00B73A92">
          <w:rPr>
            <w:i w:val="0"/>
          </w:rPr>
          <w:fldChar w:fldCharType="end"/>
        </w:r>
        <w:bookmarkEnd w:id="867"/>
        <w:r w:rsidDel="00B73A92">
          <w:delText xml:space="preserve">. </w:delText>
        </w:r>
        <w:bookmarkStart w:id="871" w:name="_Ref153547167"/>
        <w:r w:rsidR="00FA7035" w:rsidDel="00B73A92">
          <w:delText xml:space="preserve">A sample </w:delText>
        </w:r>
        <w:r w:rsidDel="00B73A92">
          <w:delText>caption.</w:delText>
        </w:r>
        <w:bookmarkEnd w:id="868"/>
        <w:bookmarkEnd w:id="871"/>
      </w:del>
    </w:p>
    <w:p w14:paraId="0E0FA4D1" w14:textId="033D934C" w:rsidR="00751139" w:rsidDel="00B73A92" w:rsidRDefault="00751139" w:rsidP="00751139">
      <w:pPr>
        <w:pStyle w:val="BlockText"/>
        <w:keepNext/>
        <w:ind w:left="0"/>
        <w:rPr>
          <w:del w:id="872" w:author="Pawel KAMINSKI" w:date="2024-06-04T16:01:00Z"/>
        </w:rPr>
      </w:pPr>
      <w:del w:id="873" w:author="Pawel KAMINSKI" w:date="2024-06-04T16:01:00Z">
        <w:r w:rsidDel="00B73A92">
          <w:rPr>
            <w:noProof/>
          </w:rPr>
          <w:drawing>
            <wp:inline distT="0" distB="0" distL="0" distR="0" wp14:anchorId="074B3BBA" wp14:editId="6C3EFA67">
              <wp:extent cx="2705100" cy="2286000"/>
              <wp:effectExtent l="0" t="0" r="0" b="0"/>
              <wp:docPr id="6" name="Picture 6" descr="An example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n example alt text."/>
                      <pic:cNvPicPr/>
                    </pic:nvPicPr>
                    <pic:blipFill>
                      <a:blip r:embed="rId22">
                        <a:extLst>
                          <a:ext uri="{28A0092B-C50C-407E-A947-70E740481C1C}">
                            <a14:useLocalDpi xmlns:a14="http://schemas.microsoft.com/office/drawing/2010/main" val="0"/>
                          </a:ext>
                        </a:extLst>
                      </a:blip>
                      <a:stretch>
                        <a:fillRect/>
                      </a:stretch>
                    </pic:blipFill>
                    <pic:spPr>
                      <a:xfrm>
                        <a:off x="0" y="0"/>
                        <a:ext cx="2705100" cy="2286000"/>
                      </a:xfrm>
                      <a:prstGeom prst="rect">
                        <a:avLst/>
                      </a:prstGeom>
                    </pic:spPr>
                  </pic:pic>
                </a:graphicData>
              </a:graphic>
            </wp:inline>
          </w:drawing>
        </w:r>
      </w:del>
    </w:p>
    <w:p w14:paraId="72B19ABD" w14:textId="6C48735C" w:rsidR="00FD3A71" w:rsidDel="00B73A92" w:rsidRDefault="00FD3A71" w:rsidP="00FD3A71">
      <w:pPr>
        <w:pStyle w:val="BodyText"/>
        <w:rPr>
          <w:del w:id="874" w:author="Pawel KAMINSKI" w:date="2024-06-04T16:01:00Z"/>
        </w:rPr>
      </w:pPr>
    </w:p>
    <w:p w14:paraId="325FFFCA" w14:textId="416EAD18" w:rsidR="00751139" w:rsidDel="00B73A92" w:rsidRDefault="00FD3A71" w:rsidP="00FD3A71">
      <w:pPr>
        <w:pStyle w:val="Caption"/>
        <w:rPr>
          <w:del w:id="875" w:author="Pawel KAMINSKI" w:date="2024-06-04T16:01:00Z"/>
        </w:rPr>
      </w:pPr>
      <w:del w:id="876" w:author="Pawel KAMINSKI" w:date="2024-06-04T16:01:00Z">
        <w:r w:rsidDel="00B73A92">
          <w:delText xml:space="preserve">Equation </w:delText>
        </w:r>
        <w:r w:rsidDel="00B73A92">
          <w:rPr>
            <w:i w:val="0"/>
          </w:rPr>
          <w:fldChar w:fldCharType="begin"/>
        </w:r>
        <w:r w:rsidDel="00B73A92">
          <w:delInstrText>STYLEREF 1 \s</w:delInstrText>
        </w:r>
        <w:r w:rsidDel="00B73A92">
          <w:rPr>
            <w:i w:val="0"/>
          </w:rPr>
          <w:fldChar w:fldCharType="separate"/>
        </w:r>
        <w:r w:rsidDel="00B73A92">
          <w:rPr>
            <w:noProof/>
          </w:rPr>
          <w:delText>0</w:delText>
        </w:r>
        <w:r w:rsidDel="00B73A92">
          <w:rPr>
            <w:i w:val="0"/>
          </w:rPr>
          <w:fldChar w:fldCharType="end"/>
        </w:r>
        <w:r w:rsidDel="00B73A92">
          <w:delText>.</w:delText>
        </w:r>
        <w:r w:rsidDel="00B73A92">
          <w:rPr>
            <w:i w:val="0"/>
          </w:rPr>
          <w:fldChar w:fldCharType="begin"/>
        </w:r>
        <w:r w:rsidDel="00B73A92">
          <w:delInstrText>SEQ Equation \* ALPHABETIC \s 1</w:delInstrText>
        </w:r>
        <w:r w:rsidDel="00B73A92">
          <w:rPr>
            <w:i w:val="0"/>
          </w:rPr>
          <w:fldChar w:fldCharType="separate"/>
        </w:r>
        <w:r w:rsidDel="00B73A92">
          <w:rPr>
            <w:noProof/>
          </w:rPr>
          <w:delText>A</w:delText>
        </w:r>
        <w:r w:rsidDel="00B73A92">
          <w:rPr>
            <w:i w:val="0"/>
          </w:rPr>
          <w:fldChar w:fldCharType="end"/>
        </w:r>
        <w:r w:rsidDel="00B73A92">
          <w:delText>. An equation</w:delText>
        </w:r>
      </w:del>
    </w:p>
    <w:p w14:paraId="0C385E65" w14:textId="08FCE641" w:rsidR="00751139" w:rsidRPr="00B94245" w:rsidDel="00B73A92" w:rsidRDefault="00751139" w:rsidP="0075113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877" w:author="Pawel KAMINSKI" w:date="2024-06-04T16:01:00Z"/>
          <w:rFonts w:ascii="Consolas" w:eastAsia="Times New Roman" w:hAnsi="Consolas" w:cs="Courier New"/>
          <w:color w:val="1F2328"/>
          <w:sz w:val="20"/>
          <w:szCs w:val="20"/>
          <w:bdr w:val="none" w:sz="0" w:space="0" w:color="auto" w:frame="1"/>
        </w:rPr>
      </w:pPr>
      <w:del w:id="878" w:author="Pawel KAMINSKI" w:date="2024-06-04T16:01:00Z">
        <w:r w:rsidRPr="00B94245" w:rsidDel="00B73A92">
          <w:rPr>
            <w:rFonts w:ascii="Consolas" w:eastAsia="Times New Roman" w:hAnsi="Consolas" w:cs="Courier New"/>
            <w:color w:val="1F2328"/>
            <w:sz w:val="20"/>
            <w:szCs w:val="20"/>
            <w:bdr w:val="none" w:sz="0" w:space="0" w:color="auto" w:frame="1"/>
          </w:rPr>
          <w:delText>:::{math}</w:delText>
        </w:r>
      </w:del>
    </w:p>
    <w:p w14:paraId="698A102C" w14:textId="2DB680EA" w:rsidR="00751139" w:rsidRPr="00B94245" w:rsidDel="00B73A92" w:rsidRDefault="008C75FF" w:rsidP="0075113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879" w:author="Pawel KAMINSKI" w:date="2024-06-04T16:01:00Z"/>
          <w:rFonts w:ascii="Consolas" w:eastAsia="Times New Roman" w:hAnsi="Consolas" w:cs="Courier New"/>
          <w:color w:val="1F2328"/>
          <w:sz w:val="20"/>
          <w:szCs w:val="20"/>
          <w:bdr w:val="none" w:sz="0" w:space="0" w:color="auto" w:frame="1"/>
        </w:rPr>
      </w:pPr>
      <w:del w:id="880" w:author="Pawel KAMINSKI" w:date="2024-06-04T16:01:00Z">
        <w:r w:rsidRPr="008C75FF" w:rsidDel="00B73A92">
          <w:rPr>
            <w:rFonts w:ascii="Consolas" w:eastAsia="Times New Roman" w:hAnsi="Consolas" w:cs="Courier New"/>
            <w:color w:val="1F2328"/>
            <w:sz w:val="20"/>
            <w:szCs w:val="20"/>
            <w:bdr w:val="none" w:sz="0" w:space="0" w:color="auto" w:frame="1"/>
          </w:rPr>
          <w:delText>d=D\sin \</w:delText>
        </w:r>
        <w:r w:rsidR="00501EBC" w:rsidDel="00B73A92">
          <w:rPr>
            <w:rFonts w:ascii="Consolas" w:eastAsia="Times New Roman" w:hAnsi="Consolas" w:cs="Courier New"/>
            <w:color w:val="1F2328"/>
            <w:sz w:val="20"/>
            <w:szCs w:val="20"/>
            <w:bdr w:val="none" w:sz="0" w:space="0" w:color="auto" w:frame="1"/>
          </w:rPr>
          <w:delText>t</w:delText>
        </w:r>
        <w:r w:rsidRPr="008C75FF" w:rsidDel="00B73A92">
          <w:rPr>
            <w:rFonts w:ascii="Consolas" w:eastAsia="Times New Roman" w:hAnsi="Consolas" w:cs="Courier New"/>
            <w:color w:val="1F2328"/>
            <w:sz w:val="20"/>
            <w:szCs w:val="20"/>
            <w:bdr w:val="none" w:sz="0" w:space="0" w:color="auto" w:frame="1"/>
          </w:rPr>
          <w:delText>heta</w:delText>
        </w:r>
      </w:del>
    </w:p>
    <w:p w14:paraId="709B4CC3" w14:textId="3519A6AD" w:rsidR="00751139" w:rsidRPr="00B94245" w:rsidDel="00B73A92" w:rsidRDefault="00751139" w:rsidP="0075113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881" w:author="Pawel KAMINSKI" w:date="2024-06-04T16:01:00Z"/>
          <w:rFonts w:ascii="Consolas" w:eastAsia="Times New Roman" w:hAnsi="Consolas" w:cs="Courier New"/>
          <w:color w:val="1F2328"/>
          <w:sz w:val="20"/>
          <w:szCs w:val="20"/>
        </w:rPr>
      </w:pPr>
      <w:del w:id="882" w:author="Pawel KAMINSKI" w:date="2024-06-04T16:01:00Z">
        <w:r w:rsidRPr="00B94245" w:rsidDel="00B73A92">
          <w:rPr>
            <w:rFonts w:ascii="Consolas" w:eastAsia="Times New Roman" w:hAnsi="Consolas" w:cs="Courier New"/>
            <w:color w:val="1F2328"/>
            <w:sz w:val="20"/>
            <w:szCs w:val="20"/>
            <w:bdr w:val="none" w:sz="0" w:space="0" w:color="auto" w:frame="1"/>
          </w:rPr>
          <w:delText>:::</w:delText>
        </w:r>
      </w:del>
    </w:p>
    <w:p w14:paraId="46D38CEC" w14:textId="341BFB49" w:rsidR="00751139" w:rsidRPr="00751139" w:rsidDel="00B73A92" w:rsidRDefault="00751139" w:rsidP="00751139">
      <w:pPr>
        <w:pStyle w:val="BodyText"/>
        <w:rPr>
          <w:del w:id="883" w:author="Pawel KAMINSKI" w:date="2024-06-04T16:01:00Z"/>
        </w:rPr>
      </w:pPr>
    </w:p>
    <w:p w14:paraId="68C2B336" w14:textId="39E4EE4D" w:rsidR="00751139" w:rsidDel="00B73A92" w:rsidRDefault="00751139">
      <w:pPr>
        <w:pStyle w:val="Heading4"/>
        <w:rPr>
          <w:del w:id="884" w:author="Pawel KAMINSKI" w:date="2024-06-04T16:01:00Z"/>
        </w:rPr>
        <w:pPrChange w:id="885" w:author="Pawel KAMINSKI" w:date="2024-06-04T16:00:00Z">
          <w:pPr>
            <w:pStyle w:val="Heading3"/>
          </w:pPr>
        </w:pPrChange>
      </w:pPr>
      <w:del w:id="886" w:author="Pawel KAMINSKI" w:date="2024-06-04T16:01:00Z">
        <w:r w:rsidDel="00B73A92">
          <w:delText xml:space="preserve">Cross-referencing </w:delText>
        </w:r>
        <w:r w:rsidR="00827234" w:rsidDel="00B73A92">
          <w:delText>Objects</w:delText>
        </w:r>
      </w:del>
    </w:p>
    <w:p w14:paraId="5077E6F2" w14:textId="16559913" w:rsidR="00751139" w:rsidDel="00B73A92" w:rsidRDefault="00FC2276" w:rsidP="00751139">
      <w:pPr>
        <w:pStyle w:val="BodyText"/>
        <w:rPr>
          <w:del w:id="887" w:author="Pawel KAMINSKI" w:date="2024-06-04T16:01:00Z"/>
        </w:rPr>
      </w:pPr>
      <w:del w:id="888" w:author="Pawel KAMINSKI" w:date="2024-06-04T16:01:00Z">
        <w:r w:rsidDel="00B73A92">
          <w:delText>To cross-reference an object within the Word file, go to the “References” tab at the top of the MS Word tab and click the “Cross-reference” button.</w:delText>
        </w:r>
      </w:del>
    </w:p>
    <w:p w14:paraId="362CF46F" w14:textId="37823DFE" w:rsidR="00E82F38" w:rsidDel="00B73A92" w:rsidRDefault="00E82F38" w:rsidP="00E82F38">
      <w:pPr>
        <w:pStyle w:val="Caption"/>
        <w:rPr>
          <w:del w:id="889" w:author="Pawel KAMINSKI" w:date="2024-06-04T16:01:00Z"/>
        </w:rPr>
      </w:pPr>
      <w:bookmarkStart w:id="890" w:name="_Ref157095680"/>
      <w:del w:id="891" w:author="Pawel KAMINSKI" w:date="2024-06-04T16:01:00Z">
        <w:r w:rsidDel="00B73A92">
          <w:delText xml:space="preserve">Figure </w:delText>
        </w:r>
        <w:r w:rsidDel="00B73A92">
          <w:rPr>
            <w:i w:val="0"/>
          </w:rPr>
          <w:fldChar w:fldCharType="begin"/>
        </w:r>
        <w:r w:rsidDel="00B73A92">
          <w:delInstrText>SEQ Figure \* ARABIC</w:delInstrText>
        </w:r>
        <w:r w:rsidDel="00B73A92">
          <w:rPr>
            <w:i w:val="0"/>
          </w:rPr>
          <w:fldChar w:fldCharType="separate"/>
        </w:r>
        <w:r w:rsidR="00AA23FC" w:rsidDel="00B73A92">
          <w:rPr>
            <w:noProof/>
          </w:rPr>
          <w:delText>5</w:delText>
        </w:r>
        <w:r w:rsidDel="00B73A92">
          <w:rPr>
            <w:i w:val="0"/>
          </w:rPr>
          <w:fldChar w:fldCharType="end"/>
        </w:r>
        <w:r w:rsidDel="00B73A92">
          <w:delText>. How to insert a cross-reference.</w:delText>
        </w:r>
        <w:bookmarkEnd w:id="890"/>
      </w:del>
    </w:p>
    <w:p w14:paraId="4203BDFB" w14:textId="7885D035" w:rsidR="004F66FA" w:rsidDel="00B73A92" w:rsidRDefault="00FC2276" w:rsidP="00751139">
      <w:pPr>
        <w:pStyle w:val="BodyText"/>
        <w:rPr>
          <w:del w:id="892" w:author="Pawel KAMINSKI" w:date="2024-06-04T16:01:00Z"/>
        </w:rPr>
      </w:pPr>
      <w:del w:id="893" w:author="Pawel KAMINSKI" w:date="2024-06-04T16:01:00Z">
        <w:r w:rsidDel="00B73A92">
          <w:rPr>
            <w:noProof/>
          </w:rPr>
          <w:drawing>
            <wp:inline distT="0" distB="0" distL="0" distR="0" wp14:anchorId="4637DA81" wp14:editId="089F0FDB">
              <wp:extent cx="5943600" cy="4605655"/>
              <wp:effectExtent l="0" t="0" r="0" b="4445"/>
              <wp:docPr id="16" name="Picture 1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pic:cNvPicPr/>
                    </pic:nvPicPr>
                    <pic:blipFill>
                      <a:blip r:embed="rId23">
                        <a:extLst>
                          <a:ext uri="{28A0092B-C50C-407E-A947-70E740481C1C}">
                            <a14:useLocalDpi xmlns:a14="http://schemas.microsoft.com/office/drawing/2010/main" val="0"/>
                          </a:ext>
                        </a:extLst>
                      </a:blip>
                      <a:stretch>
                        <a:fillRect/>
                      </a:stretch>
                    </pic:blipFill>
                    <pic:spPr>
                      <a:xfrm>
                        <a:off x="0" y="0"/>
                        <a:ext cx="5943600" cy="4605655"/>
                      </a:xfrm>
                      <a:prstGeom prst="rect">
                        <a:avLst/>
                      </a:prstGeom>
                    </pic:spPr>
                  </pic:pic>
                </a:graphicData>
              </a:graphic>
            </wp:inline>
          </w:drawing>
        </w:r>
      </w:del>
    </w:p>
    <w:p w14:paraId="284C8573" w14:textId="40917684" w:rsidR="00FC2276" w:rsidDel="00B73A92" w:rsidRDefault="00FC2276" w:rsidP="00751139">
      <w:pPr>
        <w:pStyle w:val="BodyText"/>
        <w:rPr>
          <w:del w:id="894" w:author="Pawel KAMINSKI" w:date="2024-06-04T16:01:00Z"/>
        </w:rPr>
      </w:pPr>
    </w:p>
    <w:p w14:paraId="340A9446" w14:textId="35D7E9FF" w:rsidR="00934853" w:rsidDel="00B73A92" w:rsidRDefault="7E4299F6" w:rsidP="00D138D0">
      <w:pPr>
        <w:pStyle w:val="BodyText"/>
        <w:jc w:val="both"/>
        <w:rPr>
          <w:del w:id="895" w:author="Pawel KAMINSKI" w:date="2024-06-04T16:01:00Z"/>
        </w:rPr>
      </w:pPr>
      <w:del w:id="896" w:author="Pawel KAMINSKI" w:date="2024-06-04T16:01:00Z">
        <w:r w:rsidDel="00B73A92">
          <w:delText>Choose</w:delText>
        </w:r>
        <w:r w:rsidR="00194D31" w:rsidDel="00B73A92">
          <w:delText xml:space="preserve"> the type of reference (e.g. header, </w:delText>
        </w:r>
        <w:commentRangeStart w:id="897"/>
        <w:commentRangeStart w:id="898"/>
        <w:r w:rsidR="00194D31" w:rsidDel="00B73A92">
          <w:delText>footnote</w:delText>
        </w:r>
        <w:commentRangeEnd w:id="897"/>
        <w:r w:rsidR="00B03BC6" w:rsidDel="00B73A92">
          <w:rPr>
            <w:rStyle w:val="CommentReference"/>
          </w:rPr>
          <w:commentReference w:id="897"/>
        </w:r>
      </w:del>
      <w:commentRangeEnd w:id="898"/>
      <w:r w:rsidR="00DC5FB4">
        <w:rPr>
          <w:rStyle w:val="CommentReference"/>
        </w:rPr>
        <w:commentReference w:id="898"/>
      </w:r>
      <w:del w:id="899" w:author="Pawel KAMINSKI" w:date="2024-06-04T16:01:00Z">
        <w:r w:rsidR="00194D31" w:rsidDel="00B73A92">
          <w:delText>, table, figure, etc.) and select which caption you want to reference to. We recommend that you always insert a hyperlink in your cross-references.</w:delText>
        </w:r>
      </w:del>
    </w:p>
    <w:p w14:paraId="0BBA3F2B" w14:textId="47F0646C" w:rsidR="000D0DA8" w:rsidRPr="00751139" w:rsidDel="00B73A92" w:rsidRDefault="000D0DA8" w:rsidP="000D0DA8">
      <w:pPr>
        <w:pStyle w:val="BodyText"/>
        <w:jc w:val="center"/>
        <w:rPr>
          <w:del w:id="900" w:author="Pawel KAMINSKI" w:date="2024-06-04T16:01:00Z"/>
        </w:rPr>
      </w:pPr>
      <w:del w:id="901" w:author="Pawel KAMINSKI" w:date="2024-06-04T16:01:00Z">
        <w:r w:rsidRPr="000D0DA8" w:rsidDel="00B73A92">
          <w:rPr>
            <w:noProof/>
          </w:rPr>
          <w:drawing>
            <wp:inline distT="0" distB="0" distL="0" distR="0" wp14:anchorId="7B8350CF" wp14:editId="77C02283">
              <wp:extent cx="4382112" cy="34866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2112" cy="3486637"/>
                      </a:xfrm>
                      <a:prstGeom prst="rect">
                        <a:avLst/>
                      </a:prstGeom>
                    </pic:spPr>
                  </pic:pic>
                </a:graphicData>
              </a:graphic>
            </wp:inline>
          </w:drawing>
        </w:r>
      </w:del>
    </w:p>
    <w:p w14:paraId="0AA6F6B5" w14:textId="6C495AC0" w:rsidR="00751139" w:rsidRPr="00751139" w:rsidDel="00B73A92" w:rsidRDefault="00751139" w:rsidP="00751139">
      <w:pPr>
        <w:pStyle w:val="BodyText"/>
        <w:rPr>
          <w:del w:id="902" w:author="Pawel KAMINSKI" w:date="2024-06-04T16:01:00Z"/>
        </w:rPr>
      </w:pPr>
    </w:p>
    <w:p w14:paraId="73484C34" w14:textId="5528D555" w:rsidR="00751139" w:rsidDel="00B73A92" w:rsidRDefault="00194D31" w:rsidP="006A3E5D">
      <w:pPr>
        <w:pStyle w:val="BodyText"/>
        <w:jc w:val="both"/>
        <w:rPr>
          <w:del w:id="903" w:author="Pawel KAMINSKI" w:date="2024-06-04T16:01:00Z"/>
        </w:rPr>
      </w:pPr>
      <w:del w:id="904" w:author="Pawel KAMINSKI" w:date="2024-06-04T16:01:00Z">
        <w:r w:rsidDel="00B73A92">
          <w:delText xml:space="preserve">The “Insert reference to:” button allows you to set how the reference will appear in your work (e.g. “heading number” vs “heading text”). </w:delText>
        </w:r>
        <w:r w:rsidR="00946F81" w:rsidDel="00B73A92">
          <w:delText>With tables, figures and equations y</w:delText>
        </w:r>
        <w:r w:rsidR="000D0DA8" w:rsidDel="00B73A92">
          <w:delText>ou can insert reference to</w:delText>
        </w:r>
        <w:r w:rsidR="00751139" w:rsidDel="00B73A92">
          <w:delText>:</w:delText>
        </w:r>
      </w:del>
    </w:p>
    <w:p w14:paraId="37A04E71" w14:textId="60AEE274" w:rsidR="00751139" w:rsidRPr="00EC1425" w:rsidDel="00B73A92" w:rsidRDefault="00751139" w:rsidP="00751139">
      <w:pPr>
        <w:pStyle w:val="BodyText"/>
        <w:numPr>
          <w:ilvl w:val="0"/>
          <w:numId w:val="25"/>
        </w:numPr>
        <w:rPr>
          <w:del w:id="905" w:author="Pawel KAMINSKI" w:date="2024-06-04T16:01:00Z"/>
          <w:rPrChange w:id="906" w:author="Pawel KAMINSKI" w:date="2024-06-05T10:00:00Z">
            <w:rPr>
              <w:del w:id="907" w:author="Pawel KAMINSKI" w:date="2024-06-04T16:01:00Z"/>
              <w:lang w:val="fr-FR"/>
            </w:rPr>
          </w:rPrChange>
        </w:rPr>
      </w:pPr>
      <w:del w:id="908" w:author="Pawel KAMINSKI" w:date="2024-06-04T16:01:00Z">
        <w:r w:rsidRPr="00EC1425" w:rsidDel="00B73A92">
          <w:rPr>
            <w:rPrChange w:id="909" w:author="Pawel KAMINSKI" w:date="2024-06-05T10:00:00Z">
              <w:rPr>
                <w:lang w:val="fr-FR"/>
              </w:rPr>
            </w:rPrChange>
          </w:rPr>
          <w:delText>Entire caption</w:delText>
        </w:r>
        <w:r w:rsidR="000B42C7" w:rsidRPr="00EC1425" w:rsidDel="00B73A92">
          <w:rPr>
            <w:rPrChange w:id="910" w:author="Pawel KAMINSKI" w:date="2024-06-05T10:00:00Z">
              <w:rPr>
                <w:lang w:val="fr-FR"/>
              </w:rPr>
            </w:rPrChange>
          </w:rPr>
          <w:delText>, e.g.</w:delText>
        </w:r>
        <w:r w:rsidRPr="00EC1425" w:rsidDel="00B73A92">
          <w:rPr>
            <w:rPrChange w:id="911" w:author="Pawel KAMINSKI" w:date="2024-06-05T10:00:00Z">
              <w:rPr>
                <w:lang w:val="fr-FR"/>
              </w:rPr>
            </w:rPrChange>
          </w:rPr>
          <w:delText xml:space="preserve"> </w:delText>
        </w:r>
        <w:r w:rsidDel="00B73A92">
          <w:fldChar w:fldCharType="begin"/>
        </w:r>
        <w:r w:rsidRPr="00EC1425" w:rsidDel="00B73A92">
          <w:rPr>
            <w:rPrChange w:id="912" w:author="Pawel KAMINSKI" w:date="2024-06-05T10:00:00Z">
              <w:rPr>
                <w:lang w:val="fr-FR"/>
              </w:rPr>
            </w:rPrChange>
          </w:rPr>
          <w:delInstrText xml:space="preserve"> REF _Ref153547147 \h </w:delInstrText>
        </w:r>
        <w:r w:rsidDel="00B73A92">
          <w:fldChar w:fldCharType="separate"/>
        </w:r>
        <w:r w:rsidRPr="00EC1425" w:rsidDel="00B73A92">
          <w:rPr>
            <w:rPrChange w:id="913" w:author="Pawel KAMINSKI" w:date="2024-06-05T10:00:00Z">
              <w:rPr>
                <w:lang w:val="fr-FR"/>
              </w:rPr>
            </w:rPrChange>
          </w:rPr>
          <w:delText xml:space="preserve">Figure </w:delText>
        </w:r>
        <w:r w:rsidRPr="00EC1425" w:rsidDel="00B73A92">
          <w:rPr>
            <w:noProof/>
            <w:rPrChange w:id="914" w:author="Pawel KAMINSKI" w:date="2024-06-05T10:00:00Z">
              <w:rPr>
                <w:noProof/>
                <w:lang w:val="fr-FR"/>
              </w:rPr>
            </w:rPrChange>
          </w:rPr>
          <w:delText>2</w:delText>
        </w:r>
        <w:r w:rsidRPr="00EC1425" w:rsidDel="00B73A92">
          <w:rPr>
            <w:rPrChange w:id="915" w:author="Pawel KAMINSKI" w:date="2024-06-05T10:00:00Z">
              <w:rPr>
                <w:lang w:val="fr-FR"/>
              </w:rPr>
            </w:rPrChange>
          </w:rPr>
          <w:delText>. Example caption.</w:delText>
        </w:r>
        <w:r w:rsidDel="00B73A92">
          <w:fldChar w:fldCharType="end"/>
        </w:r>
      </w:del>
    </w:p>
    <w:p w14:paraId="1BEE2017" w14:textId="54CB1ABE" w:rsidR="00751139" w:rsidDel="00B73A92" w:rsidRDefault="00751139" w:rsidP="00751139">
      <w:pPr>
        <w:pStyle w:val="BodyText"/>
        <w:numPr>
          <w:ilvl w:val="0"/>
          <w:numId w:val="25"/>
        </w:numPr>
        <w:rPr>
          <w:del w:id="916" w:author="Pawel KAMINSKI" w:date="2024-06-04T16:01:00Z"/>
        </w:rPr>
      </w:pPr>
      <w:commentRangeStart w:id="917"/>
      <w:commentRangeStart w:id="918"/>
      <w:del w:id="919" w:author="Pawel KAMINSKI" w:date="2024-06-04T16:01:00Z">
        <w:r w:rsidDel="00B73A92">
          <w:delText>Only label and number</w:delText>
        </w:r>
        <w:r w:rsidR="000B42C7" w:rsidDel="00B73A92">
          <w:delText>, e.g.</w:delText>
        </w:r>
        <w:r w:rsidDel="00B73A92">
          <w:delText xml:space="preserve"> </w:delText>
        </w:r>
        <w:r w:rsidDel="00B73A92">
          <w:fldChar w:fldCharType="begin"/>
        </w:r>
        <w:r w:rsidDel="00B73A92">
          <w:delInstrText xml:space="preserve"> REF _Ref153547172 \h </w:delInstrText>
        </w:r>
        <w:r w:rsidDel="00B73A92">
          <w:fldChar w:fldCharType="separate"/>
        </w:r>
        <w:r w:rsidDel="00B73A92">
          <w:delText xml:space="preserve">Figure </w:delText>
        </w:r>
        <w:r w:rsidDel="00B73A92">
          <w:rPr>
            <w:noProof/>
          </w:rPr>
          <w:delText>2</w:delText>
        </w:r>
        <w:r w:rsidDel="00B73A92">
          <w:fldChar w:fldCharType="end"/>
        </w:r>
        <w:commentRangeEnd w:id="917"/>
        <w:r w:rsidR="00BC3F99" w:rsidDel="00B73A92">
          <w:rPr>
            <w:rStyle w:val="CommentReference"/>
          </w:rPr>
          <w:commentReference w:id="917"/>
        </w:r>
      </w:del>
      <w:commentRangeEnd w:id="918"/>
      <w:r w:rsidR="00DC5FB4">
        <w:rPr>
          <w:rStyle w:val="CommentReference"/>
        </w:rPr>
        <w:commentReference w:id="918"/>
      </w:r>
    </w:p>
    <w:p w14:paraId="1951E06F" w14:textId="4078F874" w:rsidR="00751139" w:rsidDel="00B73A92" w:rsidRDefault="00751139" w:rsidP="00751139">
      <w:pPr>
        <w:pStyle w:val="BodyText"/>
        <w:numPr>
          <w:ilvl w:val="0"/>
          <w:numId w:val="25"/>
        </w:numPr>
        <w:rPr>
          <w:del w:id="920" w:author="Pawel KAMINSKI" w:date="2024-06-04T16:01:00Z"/>
        </w:rPr>
      </w:pPr>
      <w:del w:id="921" w:author="Pawel KAMINSKI" w:date="2024-06-04T16:01:00Z">
        <w:r w:rsidDel="00B73A92">
          <w:delText>Only caption text</w:delText>
        </w:r>
        <w:r w:rsidR="000B42C7" w:rsidDel="00B73A92">
          <w:delText>, e.g.</w:delText>
        </w:r>
        <w:r w:rsidDel="00B73A92">
          <w:delText xml:space="preserve"> </w:delText>
        </w:r>
        <w:r w:rsidDel="00B73A92">
          <w:fldChar w:fldCharType="begin"/>
        </w:r>
        <w:r w:rsidDel="00B73A92">
          <w:delInstrText xml:space="preserve"> REF _Ref153547167 \h </w:delInstrText>
        </w:r>
        <w:r w:rsidDel="00B73A92">
          <w:fldChar w:fldCharType="separate"/>
        </w:r>
        <w:r w:rsidDel="00B73A92">
          <w:delText>Example caption.</w:delText>
        </w:r>
        <w:r w:rsidDel="00B73A92">
          <w:fldChar w:fldCharType="end"/>
        </w:r>
      </w:del>
    </w:p>
    <w:p w14:paraId="751BC023" w14:textId="6216D1C9" w:rsidR="00751139" w:rsidDel="00B73A92" w:rsidRDefault="00751139" w:rsidP="00751139">
      <w:pPr>
        <w:pStyle w:val="BodyText"/>
        <w:numPr>
          <w:ilvl w:val="0"/>
          <w:numId w:val="25"/>
        </w:numPr>
        <w:rPr>
          <w:del w:id="922" w:author="Pawel KAMINSKI" w:date="2024-06-04T16:01:00Z"/>
        </w:rPr>
      </w:pPr>
      <w:del w:id="923" w:author="Pawel KAMINSKI" w:date="2024-06-04T16:01:00Z">
        <w:r w:rsidDel="00B73A92">
          <w:delText>Above/below</w:delText>
        </w:r>
        <w:r w:rsidR="000B42C7" w:rsidDel="00B73A92">
          <w:delText>, e.g.</w:delText>
        </w:r>
        <w:r w:rsidDel="00B73A92">
          <w:delText xml:space="preserve"> </w:delText>
        </w:r>
        <w:r w:rsidDel="00B73A92">
          <w:fldChar w:fldCharType="begin"/>
        </w:r>
        <w:r w:rsidDel="00B73A92">
          <w:delInstrText xml:space="preserve"> REF _Ref153547147 \p \h </w:delInstrText>
        </w:r>
        <w:r w:rsidDel="00B73A92">
          <w:fldChar w:fldCharType="separate"/>
        </w:r>
        <w:r w:rsidDel="00B73A92">
          <w:delText>above</w:delText>
        </w:r>
        <w:r w:rsidDel="00B73A92">
          <w:fldChar w:fldCharType="end"/>
        </w:r>
      </w:del>
    </w:p>
    <w:p w14:paraId="321648D2" w14:textId="38E06F18" w:rsidR="000D0DA8" w:rsidRPr="00EC1AAD" w:rsidDel="00B73A92" w:rsidRDefault="000D0DA8" w:rsidP="00EC1AAD">
      <w:pPr>
        <w:pStyle w:val="BodyText"/>
        <w:jc w:val="both"/>
        <w:rPr>
          <w:del w:id="924" w:author="Pawel KAMINSKI" w:date="2024-06-04T16:01:00Z"/>
        </w:rPr>
      </w:pPr>
      <w:del w:id="925" w:author="Pawel KAMINSKI" w:date="2024-06-04T16:01:00Z">
        <w:r w:rsidDel="00B73A92">
          <w:delText xml:space="preserve">Please do not reference page numbers, as this number </w:delText>
        </w:r>
        <w:r w:rsidR="009246D6" w:rsidDel="00B73A92">
          <w:delText>wil</w:delText>
        </w:r>
        <w:r w:rsidR="00F80138" w:rsidDel="00B73A92">
          <w:delText>l</w:delText>
        </w:r>
        <w:r w:rsidDel="00B73A92">
          <w:delText xml:space="preserve"> change when transforming your book from MS Word to the printed and the digital version.</w:delText>
        </w:r>
      </w:del>
    </w:p>
    <w:p w14:paraId="7442801F" w14:textId="1512C03E" w:rsidR="000A08C1" w:rsidDel="00B73A92" w:rsidRDefault="000A08C1" w:rsidP="000A08C1">
      <w:pPr>
        <w:pStyle w:val="BodyText"/>
        <w:rPr>
          <w:del w:id="926" w:author="Pawel KAMINSKI" w:date="2024-06-04T16:01:00Z"/>
        </w:rPr>
      </w:pPr>
    </w:p>
    <w:p w14:paraId="6378A422" w14:textId="3A262905" w:rsidR="000A08C1" w:rsidRPr="000A08C1" w:rsidDel="00B73A92" w:rsidRDefault="000A08C1" w:rsidP="000A08C1">
      <w:pPr>
        <w:pStyle w:val="BodyText"/>
        <w:rPr>
          <w:del w:id="927" w:author="Pawel KAMINSKI" w:date="2024-06-04T16:01:00Z"/>
          <w:rFonts w:ascii="OCR A Extended" w:hAnsi="OCR A Extended"/>
          <w:sz w:val="18"/>
          <w:szCs w:val="18"/>
        </w:rPr>
      </w:pPr>
      <w:del w:id="928" w:author="Pawel KAMINSKI" w:date="2024-06-04T16:01:00Z">
        <w:r w:rsidRPr="0ADC15A0" w:rsidDel="00B73A92">
          <w:rPr>
            <w:rFonts w:ascii="OCR A Extended" w:hAnsi="OCR A Extended"/>
            <w:sz w:val="18"/>
            <w:szCs w:val="18"/>
          </w:rPr>
          <w:delText>:::{card} TODO</w:delText>
        </w:r>
        <w:r w:rsidR="00602D54" w:rsidRPr="0ADC15A0" w:rsidDel="00B73A92">
          <w:rPr>
            <w:rFonts w:ascii="OCR A Extended" w:hAnsi="OCR A Extended"/>
            <w:sz w:val="18"/>
            <w:szCs w:val="18"/>
          </w:rPr>
          <w:delText xml:space="preserve"> </w:delText>
        </w:r>
        <w:r w:rsidR="00602D54" w:rsidRPr="0ADC15A0" w:rsidDel="00B73A92">
          <w:rPr>
            <w:rFonts w:ascii="Segoe UI Emoji" w:eastAsia="Segoe UI Emoji" w:hAnsi="Segoe UI Emoji" w:cs="Segoe UI Emoji"/>
          </w:rPr>
          <w:delText>🚧</w:delText>
        </w:r>
        <w:r w:rsidDel="00B73A92">
          <w:br/>
        </w:r>
        <w:r w:rsidRPr="0ADC15A0" w:rsidDel="00B73A92">
          <w:rPr>
            <w:rFonts w:ascii="OCR A Extended" w:hAnsi="OCR A Extended"/>
            <w:sz w:val="18"/>
            <w:szCs w:val="18"/>
          </w:rPr>
          <w:delText xml:space="preserve">As of today, cross referencing creates valid links only in the Jupyter Book variant and not the mystmd option. </w:delText>
        </w:r>
        <w:r w:rsidR="004E63A5" w:rsidRPr="0ADC15A0" w:rsidDel="00B73A92">
          <w:rPr>
            <w:rFonts w:ascii="OCR A Extended" w:hAnsi="OCR A Extended"/>
            <w:sz w:val="18"/>
            <w:szCs w:val="18"/>
          </w:rPr>
          <w:delText xml:space="preserve">Cross-referencing headers </w:delText>
        </w:r>
        <w:r w:rsidR="4382C52A" w:rsidRPr="0ADC15A0" w:rsidDel="00B73A92">
          <w:rPr>
            <w:rFonts w:ascii="OCR A Extended" w:hAnsi="OCR A Extended"/>
            <w:sz w:val="18"/>
            <w:szCs w:val="18"/>
          </w:rPr>
          <w:delText>do</w:delText>
        </w:r>
        <w:r w:rsidR="004E63A5" w:rsidRPr="0ADC15A0" w:rsidDel="00B73A92">
          <w:rPr>
            <w:rFonts w:ascii="OCR A Extended" w:hAnsi="OCR A Extended"/>
            <w:sz w:val="18"/>
            <w:szCs w:val="18"/>
          </w:rPr>
          <w:delText xml:space="preserve"> not work in </w:delText>
        </w:r>
        <w:r w:rsidR="7EE73D0E" w:rsidRPr="0ADC15A0" w:rsidDel="00B73A92">
          <w:rPr>
            <w:rFonts w:ascii="OCR A Extended" w:hAnsi="OCR A Extended"/>
            <w:sz w:val="18"/>
            <w:szCs w:val="18"/>
          </w:rPr>
          <w:delText>either</w:delText>
        </w:r>
        <w:r w:rsidR="004E63A5" w:rsidRPr="0ADC15A0" w:rsidDel="00B73A92">
          <w:rPr>
            <w:rFonts w:ascii="OCR A Extended" w:hAnsi="OCR A Extended"/>
            <w:sz w:val="18"/>
            <w:szCs w:val="18"/>
          </w:rPr>
          <w:delText xml:space="preserve"> </w:delText>
        </w:r>
        <w:r w:rsidR="728D5C3C" w:rsidRPr="0ADC15A0" w:rsidDel="00B73A92">
          <w:rPr>
            <w:rFonts w:ascii="OCR A Extended" w:hAnsi="OCR A Extended"/>
            <w:sz w:val="18"/>
            <w:szCs w:val="18"/>
          </w:rPr>
          <w:delText>version</w:delText>
        </w:r>
        <w:r w:rsidR="004E63A5" w:rsidRPr="0ADC15A0" w:rsidDel="00B73A92">
          <w:rPr>
            <w:rFonts w:ascii="OCR A Extended" w:hAnsi="OCR A Extended"/>
            <w:sz w:val="18"/>
            <w:szCs w:val="18"/>
          </w:rPr>
          <w:delText xml:space="preserve">. </w:delText>
        </w:r>
        <w:r w:rsidRPr="0ADC15A0" w:rsidDel="00B73A92">
          <w:rPr>
            <w:rFonts w:ascii="OCR A Extended" w:hAnsi="OCR A Extended"/>
            <w:sz w:val="18"/>
            <w:szCs w:val="18"/>
          </w:rPr>
          <w:delText xml:space="preserve">To generate </w:delText>
        </w:r>
        <w:r w:rsidR="6A5DDC7D" w:rsidRPr="0ADC15A0" w:rsidDel="00B73A92">
          <w:rPr>
            <w:rFonts w:ascii="OCR A Extended" w:hAnsi="OCR A Extended"/>
            <w:sz w:val="18"/>
            <w:szCs w:val="18"/>
          </w:rPr>
          <w:delText>correct</w:delText>
        </w:r>
        <w:r w:rsidRPr="0ADC15A0" w:rsidDel="00B73A92">
          <w:rPr>
            <w:rFonts w:ascii="OCR A Extended" w:hAnsi="OCR A Extended"/>
            <w:sz w:val="18"/>
            <w:szCs w:val="18"/>
          </w:rPr>
          <w:delText xml:space="preserve"> </w:delText>
        </w:r>
        <w:r w:rsidR="1E198237" w:rsidRPr="0ADC15A0" w:rsidDel="00B73A92">
          <w:rPr>
            <w:rFonts w:ascii="OCR A Extended" w:hAnsi="OCR A Extended"/>
            <w:sz w:val="18"/>
            <w:szCs w:val="18"/>
          </w:rPr>
          <w:delText>hyperlinks,</w:delText>
        </w:r>
        <w:r w:rsidRPr="0ADC15A0" w:rsidDel="00B73A92">
          <w:rPr>
            <w:rFonts w:ascii="OCR A Extended" w:hAnsi="OCR A Extended"/>
            <w:sz w:val="18"/>
            <w:szCs w:val="18"/>
          </w:rPr>
          <w:delText xml:space="preserve"> it might be necessary to overwrite one of the libraries used to render the final html. The issue </w:delText>
        </w:r>
        <w:r w:rsidR="004E63A5" w:rsidRPr="0ADC15A0" w:rsidDel="00B73A92">
          <w:rPr>
            <w:rFonts w:ascii="OCR A Extended" w:hAnsi="OCR A Extended"/>
            <w:sz w:val="18"/>
            <w:szCs w:val="18"/>
          </w:rPr>
          <w:delText>should</w:delText>
        </w:r>
        <w:r w:rsidRPr="0ADC15A0" w:rsidDel="00B73A92">
          <w:rPr>
            <w:rFonts w:ascii="OCR A Extended" w:hAnsi="OCR A Extended"/>
            <w:sz w:val="18"/>
            <w:szCs w:val="18"/>
          </w:rPr>
          <w:delText xml:space="preserve"> be solved when the library is chosen.</w:delText>
        </w:r>
        <w:r w:rsidDel="00B73A92">
          <w:br/>
        </w:r>
        <w:r w:rsidRPr="0ADC15A0" w:rsidDel="00B73A92">
          <w:rPr>
            <w:rFonts w:ascii="OCR A Extended" w:hAnsi="OCR A Extended"/>
            <w:sz w:val="18"/>
            <w:szCs w:val="18"/>
          </w:rPr>
          <w:delText>:::</w:delText>
        </w:r>
      </w:del>
    </w:p>
    <w:p w14:paraId="45D4CADE" w14:textId="65007FB4" w:rsidR="00FD75B9" w:rsidDel="00B73A92" w:rsidRDefault="00FD75B9" w:rsidP="00EC1AAD">
      <w:pPr>
        <w:pStyle w:val="BodyText"/>
        <w:rPr>
          <w:del w:id="929" w:author="Pawel KAMINSKI" w:date="2024-06-04T16:01:00Z"/>
        </w:rPr>
      </w:pPr>
    </w:p>
    <w:p w14:paraId="3F386223" w14:textId="1AF394F1" w:rsidR="005B135E" w:rsidDel="00B73A92" w:rsidRDefault="008360ED" w:rsidP="00EC1AAD">
      <w:pPr>
        <w:pStyle w:val="BodyText"/>
        <w:jc w:val="both"/>
        <w:rPr>
          <w:del w:id="930" w:author="Pawel KAMINSKI" w:date="2024-06-04T16:01:00Z"/>
        </w:rPr>
      </w:pPr>
      <w:del w:id="931" w:author="Pawel KAMINSKI" w:date="2024-06-04T16:01:00Z">
        <w:r w:rsidDel="00B73A92">
          <w:delText>W</w:delText>
        </w:r>
        <w:r w:rsidRPr="00EC1AAD" w:rsidDel="00B73A92">
          <w:delText xml:space="preserve">ithout </w:delText>
        </w:r>
        <w:r w:rsidDel="00B73A92">
          <w:delText xml:space="preserve">a need </w:delText>
        </w:r>
        <w:r w:rsidRPr="00EC1AAD" w:rsidDel="00B73A92">
          <w:delText>to insert a caption before</w:delText>
        </w:r>
        <w:r w:rsidDel="00B73A92">
          <w:delText>, y</w:delText>
        </w:r>
        <w:r w:rsidR="00871156" w:rsidRPr="00EC1AAD" w:rsidDel="00B73A92">
          <w:delText>ou can cross-reference</w:delText>
        </w:r>
        <w:r w:rsidDel="00B73A92">
          <w:delText>:</w:delText>
        </w:r>
      </w:del>
    </w:p>
    <w:p w14:paraId="4126A5E5" w14:textId="3C45717F" w:rsidR="005B135E" w:rsidDel="00B73A92" w:rsidRDefault="00FD75B9" w:rsidP="00EC1AAD">
      <w:pPr>
        <w:pStyle w:val="BodyText"/>
        <w:jc w:val="both"/>
        <w:rPr>
          <w:del w:id="932" w:author="Pawel KAMINSKI" w:date="2024-06-04T16:01:00Z"/>
        </w:rPr>
      </w:pPr>
      <w:del w:id="933" w:author="Pawel KAMINSKI" w:date="2024-06-04T16:01:00Z">
        <w:r w:rsidRPr="00EC1AAD" w:rsidDel="00B73A92">
          <w:delText>numbered items</w:delText>
        </w:r>
        <w:r w:rsidR="00E44FF1" w:rsidDel="00B73A92">
          <w:delText xml:space="preserve"> (▷ Go to </w:delText>
        </w:r>
        <w:r w:rsidR="00E44FF1" w:rsidDel="00B73A92">
          <w:fldChar w:fldCharType="begin"/>
        </w:r>
        <w:r w:rsidR="00E44FF1" w:rsidDel="00B73A92">
          <w:delInstrText xml:space="preserve"> REF _Ref157094208 \h </w:delInstrText>
        </w:r>
        <w:r w:rsidR="00E44FF1" w:rsidDel="00B73A92">
          <w:fldChar w:fldCharType="separate"/>
        </w:r>
        <w:r w:rsidR="00E44FF1" w:rsidDel="00B73A92">
          <w:delText>First item.</w:delText>
        </w:r>
        <w:r w:rsidR="00E44FF1" w:rsidDel="00B73A92">
          <w:fldChar w:fldCharType="end"/>
        </w:r>
        <w:r w:rsidR="00E44FF1" w:rsidDel="00B73A92">
          <w:delText>)</w:delText>
        </w:r>
        <w:r w:rsidRPr="00EC1AAD" w:rsidDel="00B73A92">
          <w:delText>,</w:delText>
        </w:r>
      </w:del>
    </w:p>
    <w:p w14:paraId="1CBE8A65" w14:textId="3252A2B4" w:rsidR="005B135E" w:rsidDel="00B73A92" w:rsidRDefault="00FD75B9" w:rsidP="007642BD">
      <w:pPr>
        <w:pStyle w:val="BodyText"/>
        <w:jc w:val="both"/>
        <w:rPr>
          <w:del w:id="934" w:author="Pawel KAMINSKI" w:date="2024-06-04T16:01:00Z"/>
        </w:rPr>
      </w:pPr>
      <w:del w:id="935" w:author="Pawel KAMINSKI" w:date="2024-06-04T16:01:00Z">
        <w:r w:rsidRPr="00EC1AAD" w:rsidDel="00B73A92">
          <w:delText>headings</w:delText>
        </w:r>
        <w:r w:rsidR="00E44FF1" w:rsidDel="00B73A92">
          <w:delText xml:space="preserve"> </w:delText>
        </w:r>
        <w:commentRangeStart w:id="936"/>
        <w:commentRangeStart w:id="937"/>
        <w:r w:rsidR="00E44FF1" w:rsidDel="00B73A92">
          <w:delText xml:space="preserve">(▷ </w:delText>
        </w:r>
        <w:r w:rsidR="000A08C1" w:rsidDel="00B73A92">
          <w:rPr>
            <w:rFonts w:ascii="Segoe UI Emoji" w:hAnsi="Segoe UI Emoji" w:cs="Segoe UI Emoji"/>
          </w:rPr>
          <w:delText>❌</w:delText>
        </w:r>
        <w:r w:rsidR="00E44FF1" w:rsidDel="00B73A92">
          <w:delText>)</w:delText>
        </w:r>
        <w:r w:rsidR="007642BD" w:rsidDel="00B73A92">
          <w:delText>.</w:delText>
        </w:r>
        <w:commentRangeEnd w:id="936"/>
        <w:r w:rsidR="002D5122" w:rsidDel="00B73A92">
          <w:rPr>
            <w:rStyle w:val="CommentReference"/>
          </w:rPr>
          <w:commentReference w:id="936"/>
        </w:r>
      </w:del>
      <w:commentRangeEnd w:id="937"/>
      <w:r w:rsidR="00521316">
        <w:rPr>
          <w:rStyle w:val="CommentReference"/>
        </w:rPr>
        <w:commentReference w:id="937"/>
      </w:r>
    </w:p>
    <w:p w14:paraId="3738C676" w14:textId="09DF3EE9" w:rsidR="00751139" w:rsidDel="00B73A92" w:rsidRDefault="00FD75B9" w:rsidP="007642BD">
      <w:pPr>
        <w:pStyle w:val="BodyText"/>
        <w:jc w:val="both"/>
        <w:rPr>
          <w:del w:id="938" w:author="Pawel KAMINSKI" w:date="2024-06-04T16:01:00Z"/>
        </w:rPr>
      </w:pPr>
      <w:del w:id="939" w:author="Pawel KAMINSKI" w:date="2024-06-04T16:01:00Z">
        <w:r w:rsidRPr="00EC1AAD" w:rsidDel="00B73A92">
          <w:delText>In such cases, just click on the “Cross-reference” button, choose the reference type and select the object to reference to.</w:delText>
        </w:r>
        <w:r w:rsidR="00594DFF" w:rsidDel="00B73A92">
          <w:delText xml:space="preserve"> See the “</w:delText>
        </w:r>
        <w:r w:rsidR="00594DFF" w:rsidRPr="00594DFF" w:rsidDel="00B73A92">
          <w:rPr>
            <w:i/>
            <w:iCs/>
          </w:rPr>
          <w:fldChar w:fldCharType="begin"/>
        </w:r>
        <w:r w:rsidR="00594DFF" w:rsidRPr="00594DFF" w:rsidDel="00B73A92">
          <w:rPr>
            <w:i/>
            <w:iCs/>
          </w:rPr>
          <w:delInstrText xml:space="preserve"> REF _Ref157095680 \h </w:delInstrText>
        </w:r>
        <w:r w:rsidR="00594DFF" w:rsidDel="00B73A92">
          <w:rPr>
            <w:i/>
            <w:iCs/>
          </w:rPr>
          <w:delInstrText xml:space="preserve"> \* MERGEFORMAT </w:delInstrText>
        </w:r>
        <w:r w:rsidR="00594DFF" w:rsidRPr="00594DFF" w:rsidDel="00B73A92">
          <w:rPr>
            <w:i/>
            <w:iCs/>
          </w:rPr>
        </w:r>
        <w:r w:rsidR="00594DFF" w:rsidRPr="00594DFF" w:rsidDel="00B73A92">
          <w:rPr>
            <w:i/>
            <w:iCs/>
          </w:rPr>
          <w:fldChar w:fldCharType="separate"/>
        </w:r>
        <w:r w:rsidR="00594DFF" w:rsidRPr="00594DFF" w:rsidDel="00B73A92">
          <w:rPr>
            <w:i/>
            <w:iCs/>
          </w:rPr>
          <w:delText xml:space="preserve">Figure </w:delText>
        </w:r>
        <w:r w:rsidR="00594DFF" w:rsidRPr="00594DFF" w:rsidDel="00B73A92">
          <w:rPr>
            <w:i/>
            <w:iCs/>
            <w:noProof/>
          </w:rPr>
          <w:delText>3</w:delText>
        </w:r>
        <w:r w:rsidR="00594DFF" w:rsidRPr="00594DFF" w:rsidDel="00B73A92">
          <w:rPr>
            <w:i/>
            <w:iCs/>
          </w:rPr>
          <w:delText>. How to insert a cross-reference.</w:delText>
        </w:r>
        <w:r w:rsidR="00594DFF" w:rsidRPr="00594DFF" w:rsidDel="00B73A92">
          <w:rPr>
            <w:i/>
            <w:iCs/>
          </w:rPr>
          <w:fldChar w:fldCharType="end"/>
        </w:r>
        <w:r w:rsidR="00594DFF" w:rsidDel="00B73A92">
          <w:delText>” on how to do it.</w:delText>
        </w:r>
      </w:del>
    </w:p>
    <w:p w14:paraId="5FDDA3E9" w14:textId="547D2698" w:rsidR="007642BD" w:rsidRPr="00EC1AAD" w:rsidDel="00B73A92" w:rsidRDefault="007642BD" w:rsidP="007642BD">
      <w:pPr>
        <w:pStyle w:val="BodyText"/>
        <w:jc w:val="both"/>
        <w:rPr>
          <w:del w:id="940" w:author="Pawel KAMINSKI" w:date="2024-06-04T16:01:00Z"/>
        </w:rPr>
      </w:pPr>
    </w:p>
    <w:p w14:paraId="60CB9F46" w14:textId="1AF94354" w:rsidR="00FD75B9" w:rsidRPr="00770673" w:rsidDel="00B73A92" w:rsidRDefault="00FD75B9" w:rsidP="00FD75B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941" w:author="Pawel KAMINSKI" w:date="2024-06-04T16:01:00Z"/>
          <w:rFonts w:ascii="Consolas" w:eastAsia="Times New Roman" w:hAnsi="Consolas" w:cs="Courier New"/>
          <w:color w:val="1F2328"/>
          <w:sz w:val="20"/>
          <w:szCs w:val="20"/>
        </w:rPr>
      </w:pPr>
      <w:del w:id="942" w:author="Pawel KAMINSKI" w:date="2024-06-04T16:01:00Z">
        <w:r w:rsidRPr="00770673" w:rsidDel="00B73A92">
          <w:rPr>
            <w:rFonts w:ascii="Consolas" w:eastAsia="Times New Roman" w:hAnsi="Consolas" w:cs="Courier New"/>
            <w:color w:val="1F2328"/>
            <w:sz w:val="20"/>
            <w:szCs w:val="20"/>
          </w:rPr>
          <w:delText>:::{</w:delText>
        </w:r>
        <w:r w:rsidR="00160AC7" w:rsidDel="00B73A92">
          <w:rPr>
            <w:rFonts w:ascii="Consolas" w:eastAsia="Times New Roman" w:hAnsi="Consolas" w:cs="Courier New"/>
            <w:color w:val="1F2328"/>
            <w:sz w:val="20"/>
            <w:szCs w:val="20"/>
          </w:rPr>
          <w:delText>tip</w:delText>
        </w:r>
        <w:r w:rsidRPr="00770673" w:rsidDel="00B73A92">
          <w:rPr>
            <w:rFonts w:ascii="Consolas" w:eastAsia="Times New Roman" w:hAnsi="Consolas" w:cs="Courier New"/>
            <w:color w:val="1F2328"/>
            <w:sz w:val="20"/>
            <w:szCs w:val="20"/>
          </w:rPr>
          <w:delText>}</w:delText>
        </w:r>
        <w:r w:rsidRPr="00770673" w:rsidDel="00B73A92">
          <w:rPr>
            <w:rFonts w:ascii="Consolas" w:eastAsia="Times New Roman" w:hAnsi="Consolas" w:cs="Courier New"/>
            <w:color w:val="1F2328"/>
            <w:sz w:val="20"/>
            <w:szCs w:val="20"/>
          </w:rPr>
          <w:br/>
        </w:r>
        <w:r w:rsidRPr="00FD75B9" w:rsidDel="00B73A92">
          <w:delText>Cross-referencing headers can be particularly useful in referencing other parts of your literary work.</w:delText>
        </w:r>
        <w:r w:rsidDel="00B73A92">
          <w:br/>
        </w:r>
        <w:r w:rsidRPr="00770673" w:rsidDel="00B73A92">
          <w:rPr>
            <w:rFonts w:ascii="Consolas" w:eastAsia="Times New Roman" w:hAnsi="Consolas" w:cs="Courier New"/>
            <w:color w:val="1F2328"/>
            <w:sz w:val="20"/>
            <w:szCs w:val="20"/>
          </w:rPr>
          <w:delText>:::</w:delText>
        </w:r>
      </w:del>
    </w:p>
    <w:p w14:paraId="2DA4961A" w14:textId="67989B5F" w:rsidR="00871156" w:rsidDel="00B73A92" w:rsidRDefault="00871156" w:rsidP="00810A28">
      <w:pPr>
        <w:pStyle w:val="BodyText"/>
        <w:rPr>
          <w:del w:id="943" w:author="Pawel KAMINSKI" w:date="2024-06-04T16:01:00Z"/>
        </w:rPr>
      </w:pPr>
    </w:p>
    <w:p w14:paraId="0E76915F" w14:textId="67D359A1" w:rsidR="00070737" w:rsidRPr="00770673" w:rsidDel="00B73A92" w:rsidRDefault="00070737" w:rsidP="0007073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944" w:author="Pawel KAMINSKI" w:date="2024-06-04T16:01:00Z"/>
          <w:rFonts w:ascii="Consolas" w:eastAsia="Times New Roman" w:hAnsi="Consolas" w:cs="Courier New"/>
          <w:color w:val="1F2328"/>
          <w:sz w:val="20"/>
          <w:szCs w:val="20"/>
        </w:rPr>
      </w:pPr>
      <w:del w:id="945" w:author="Pawel KAMINSKI" w:date="2024-06-04T16:01:00Z">
        <w:r w:rsidRPr="5DC274B8" w:rsidDel="00B73A92">
          <w:rPr>
            <w:rFonts w:ascii="Consolas" w:eastAsia="Times New Roman" w:hAnsi="Consolas" w:cs="Courier New"/>
            <w:color w:val="1F2328"/>
            <w:sz w:val="20"/>
            <w:szCs w:val="20"/>
          </w:rPr>
          <w:delText>:::{tip}</w:delText>
        </w:r>
        <w:r w:rsidDel="00B73A92">
          <w:br/>
          <w:delText xml:space="preserve">By inserting captions to your figures, tables and </w:delText>
        </w:r>
        <w:r w:rsidR="069E3BF2" w:rsidDel="00B73A92">
          <w:delText>equations</w:delText>
        </w:r>
        <w:r w:rsidDel="00B73A92">
          <w:delText xml:space="preserve"> you will not have to be </w:delText>
        </w:r>
        <w:r w:rsidR="210D84CC" w:rsidDel="00B73A92">
          <w:delText>concerned</w:delText>
        </w:r>
        <w:r w:rsidDel="00B73A92">
          <w:delText xml:space="preserve"> with incrementing the numbering</w:delText>
        </w:r>
        <w:r w:rsidR="04B25DA7" w:rsidDel="00B73A92">
          <w:delText xml:space="preserve"> manually</w:delText>
        </w:r>
        <w:r w:rsidDel="00B73A92">
          <w:delText>. MS Word will auto-increment captions for you.</w:delText>
        </w:r>
        <w:r w:rsidDel="00B73A92">
          <w:br/>
        </w:r>
        <w:r w:rsidRPr="5DC274B8" w:rsidDel="00B73A92">
          <w:rPr>
            <w:rFonts w:ascii="Consolas" w:eastAsia="Times New Roman" w:hAnsi="Consolas" w:cs="Courier New"/>
            <w:color w:val="1F2328"/>
            <w:sz w:val="20"/>
            <w:szCs w:val="20"/>
          </w:rPr>
          <w:delText>:::</w:delText>
        </w:r>
      </w:del>
    </w:p>
    <w:p w14:paraId="22C22E4A" w14:textId="32225F23" w:rsidR="00070737" w:rsidDel="00B73A92" w:rsidRDefault="00070737" w:rsidP="00810A28">
      <w:pPr>
        <w:pStyle w:val="BodyText"/>
        <w:rPr>
          <w:del w:id="946" w:author="Pawel KAMINSKI" w:date="2024-06-04T16:01:00Z"/>
        </w:rPr>
      </w:pPr>
    </w:p>
    <w:p w14:paraId="07D40F88" w14:textId="47536122" w:rsidR="00751139" w:rsidDel="00B73A92" w:rsidRDefault="00A93B06">
      <w:pPr>
        <w:pStyle w:val="Heading4"/>
        <w:rPr>
          <w:del w:id="947" w:author="Pawel KAMINSKI" w:date="2024-06-04T16:01:00Z"/>
        </w:rPr>
        <w:pPrChange w:id="948" w:author="Pawel KAMINSKI" w:date="2024-06-04T16:00:00Z">
          <w:pPr>
            <w:pStyle w:val="Heading3"/>
          </w:pPr>
        </w:pPrChange>
      </w:pPr>
      <w:del w:id="949" w:author="Pawel KAMINSKI" w:date="2024-06-04T16:01:00Z">
        <w:r w:rsidDel="00B73A92">
          <w:delText xml:space="preserve">Generate </w:delText>
        </w:r>
        <w:r w:rsidR="00827234" w:rsidDel="00B73A92">
          <w:delText>Table Of Figures</w:delText>
        </w:r>
      </w:del>
    </w:p>
    <w:p w14:paraId="66580B07" w14:textId="09272213" w:rsidR="00830269" w:rsidDel="00B73A92" w:rsidRDefault="00830269" w:rsidP="00830269">
      <w:pPr>
        <w:pStyle w:val="BodyText"/>
        <w:jc w:val="both"/>
        <w:rPr>
          <w:del w:id="950" w:author="Pawel KAMINSKI" w:date="2024-06-04T16:01:00Z"/>
        </w:rPr>
      </w:pPr>
      <w:del w:id="951" w:author="Pawel KAMINSKI" w:date="2024-06-04T16:01:00Z">
        <w:r w:rsidDel="00B73A92">
          <w:delText>Another benefit from using cross-references is that you can automatically generate the table of figures or other objects.</w:delText>
        </w:r>
        <w:r w:rsidR="006F5C53" w:rsidDel="00B73A92">
          <w:delText xml:space="preserve"> To do that, navigate to the “References” tab in the top of the MS Word bar and click the “Insert Table of Figures” button.</w:delText>
        </w:r>
      </w:del>
    </w:p>
    <w:p w14:paraId="4B1102DF" w14:textId="4F9AE55A" w:rsidR="006F5C53" w:rsidDel="00B73A92" w:rsidRDefault="006F5C53" w:rsidP="006F5C53">
      <w:pPr>
        <w:pStyle w:val="BodyText"/>
        <w:jc w:val="center"/>
        <w:rPr>
          <w:del w:id="952" w:author="Pawel KAMINSKI" w:date="2024-06-04T16:01:00Z"/>
        </w:rPr>
      </w:pPr>
      <w:del w:id="953" w:author="Pawel KAMINSKI" w:date="2024-06-04T16:01:00Z">
        <w:r w:rsidRPr="006F5C53" w:rsidDel="00B73A92">
          <w:rPr>
            <w:noProof/>
          </w:rPr>
          <w:drawing>
            <wp:inline distT="0" distB="0" distL="0" distR="0" wp14:anchorId="7065CB86" wp14:editId="0C3DC520">
              <wp:extent cx="1381318" cy="3048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81318" cy="304843"/>
                      </a:xfrm>
                      <a:prstGeom prst="rect">
                        <a:avLst/>
                      </a:prstGeom>
                    </pic:spPr>
                  </pic:pic>
                </a:graphicData>
              </a:graphic>
            </wp:inline>
          </w:drawing>
        </w:r>
      </w:del>
    </w:p>
    <w:p w14:paraId="54EEAE1E" w14:textId="234EEB6C" w:rsidR="006F5C53" w:rsidDel="00B73A92" w:rsidRDefault="006F5C53" w:rsidP="00830269">
      <w:pPr>
        <w:pStyle w:val="BodyText"/>
        <w:jc w:val="both"/>
        <w:rPr>
          <w:del w:id="954" w:author="Pawel KAMINSKI" w:date="2024-06-04T16:01:00Z"/>
        </w:rPr>
      </w:pPr>
      <w:del w:id="955" w:author="Pawel KAMINSKI" w:date="2024-06-04T16:01:00Z">
        <w:r w:rsidDel="00B73A92">
          <w:delText xml:space="preserve">A window should appear where you can select options for your table of figures. We </w:delText>
        </w:r>
        <w:r w:rsidR="2A37EE1E" w:rsidDel="00B73A92">
          <w:delText>recommend, however,</w:delText>
        </w:r>
        <w:r w:rsidDel="00B73A92">
          <w:delText xml:space="preserve"> to always disable showing page numbers. You should also always use hyperlinks instead of page numbers.</w:delText>
        </w:r>
      </w:del>
    </w:p>
    <w:p w14:paraId="507FBFCE" w14:textId="50930325" w:rsidR="00751139" w:rsidDel="00B73A92" w:rsidRDefault="00F338EE" w:rsidP="00F338EE">
      <w:pPr>
        <w:pStyle w:val="BodyText"/>
        <w:jc w:val="center"/>
        <w:rPr>
          <w:del w:id="956" w:author="Pawel KAMINSKI" w:date="2024-06-04T16:01:00Z"/>
        </w:rPr>
      </w:pPr>
      <w:del w:id="957" w:author="Pawel KAMINSKI" w:date="2024-06-04T16:01:00Z">
        <w:r w:rsidRPr="00F338EE" w:rsidDel="00B73A92">
          <w:rPr>
            <w:noProof/>
          </w:rPr>
          <w:drawing>
            <wp:inline distT="0" distB="0" distL="0" distR="0" wp14:anchorId="2C3FBC99" wp14:editId="3ABE175C">
              <wp:extent cx="3420566" cy="3043124"/>
              <wp:effectExtent l="0" t="0" r="889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3674" cy="3054785"/>
                      </a:xfrm>
                      <a:prstGeom prst="rect">
                        <a:avLst/>
                      </a:prstGeom>
                    </pic:spPr>
                  </pic:pic>
                </a:graphicData>
              </a:graphic>
            </wp:inline>
          </w:drawing>
        </w:r>
      </w:del>
    </w:p>
    <w:p w14:paraId="7AD9C256" w14:textId="04DF60EF" w:rsidR="00751139" w:rsidDel="00B73A92" w:rsidRDefault="00333826" w:rsidP="00BB0CD3">
      <w:pPr>
        <w:pStyle w:val="BodyText"/>
        <w:jc w:val="both"/>
        <w:rPr>
          <w:del w:id="958" w:author="Pawel KAMINSKI" w:date="2024-06-04T16:01:00Z"/>
        </w:rPr>
      </w:pPr>
      <w:del w:id="959" w:author="Pawel KAMINSKI" w:date="2024-06-04T16:01:00Z">
        <w:r w:rsidDel="00B73A92">
          <w:delText xml:space="preserve">Please see below the exemplary table of figures used in </w:delText>
        </w:r>
        <w:r w:rsidR="32D7B85B" w:rsidDel="00B73A92">
          <w:delText>these guidelines</w:delText>
        </w:r>
        <w:r w:rsidDel="00B73A92">
          <w:delText xml:space="preserve">. </w:delText>
        </w:r>
        <w:r w:rsidR="5AAB2443" w:rsidDel="00B73A92">
          <w:delText>It is worth</w:delText>
        </w:r>
        <w:r w:rsidDel="00B73A92">
          <w:delText xml:space="preserve"> noting that only figures that have captions can be referenced, which means that only those figures can be referenced by a table of figures.</w:delText>
        </w:r>
      </w:del>
    </w:p>
    <w:p w14:paraId="2D8F57F7" w14:textId="048013C4" w:rsidR="00236931" w:rsidDel="00B73A92" w:rsidRDefault="00236931">
      <w:pPr>
        <w:pStyle w:val="Heading5"/>
        <w:rPr>
          <w:del w:id="960" w:author="Pawel KAMINSKI" w:date="2024-06-04T16:01:00Z"/>
        </w:rPr>
        <w:pPrChange w:id="961" w:author="Pawel KAMINSKI" w:date="2024-06-04T16:01:00Z">
          <w:pPr>
            <w:pStyle w:val="Heading4"/>
          </w:pPr>
        </w:pPrChange>
      </w:pPr>
      <w:del w:id="962" w:author="Pawel KAMINSKI" w:date="2024-06-04T16:01:00Z">
        <w:r w:rsidDel="00B73A92">
          <w:delText xml:space="preserve">Exemplary </w:delText>
        </w:r>
        <w:r w:rsidR="00827234" w:rsidDel="00B73A92">
          <w:delText>Table Of Figures Used In The Author Guidelines</w:delText>
        </w:r>
      </w:del>
    </w:p>
    <w:p w14:paraId="490C4383" w14:textId="5181D055" w:rsidR="008C48A5" w:rsidDel="00B73A92" w:rsidRDefault="00236931">
      <w:pPr>
        <w:pStyle w:val="TableofFigures"/>
        <w:tabs>
          <w:tab w:val="right" w:leader="dot" w:pos="9350"/>
        </w:tabs>
        <w:rPr>
          <w:del w:id="963" w:author="Pawel KAMINSKI" w:date="2024-06-04T16:01:00Z"/>
          <w:rFonts w:eastAsiaTheme="minorEastAsia"/>
          <w:noProof/>
          <w:sz w:val="22"/>
          <w:szCs w:val="22"/>
        </w:rPr>
      </w:pPr>
      <w:del w:id="964" w:author="Pawel KAMINSKI" w:date="2024-06-04T16:01:00Z">
        <w:r w:rsidRPr="006A4091" w:rsidDel="00B73A92">
          <w:rPr>
            <w:i/>
            <w:iCs/>
          </w:rPr>
          <w:fldChar w:fldCharType="begin"/>
        </w:r>
        <w:r w:rsidRPr="006A4091" w:rsidDel="00B73A92">
          <w:rPr>
            <w:i/>
            <w:iCs/>
          </w:rPr>
          <w:delInstrText xml:space="preserve"> TOC \n \h \z \c "Figure" </w:delInstrText>
        </w:r>
        <w:r w:rsidRPr="006A4091" w:rsidDel="00B73A92">
          <w:rPr>
            <w:i/>
            <w:iCs/>
          </w:rPr>
          <w:fldChar w:fldCharType="separate"/>
        </w:r>
        <w:r w:rsidDel="00B73A92">
          <w:fldChar w:fldCharType="begin"/>
        </w:r>
        <w:r w:rsidDel="00B73A92">
          <w:delInstrText>HYPERLINK \l "_Toc157173205"</w:delInstrText>
        </w:r>
        <w:r w:rsidDel="00B73A92">
          <w:fldChar w:fldCharType="separate"/>
        </w:r>
        <w:r w:rsidR="008C48A5" w:rsidRPr="006D3D7C" w:rsidDel="00B73A92">
          <w:rPr>
            <w:rStyle w:val="Hyperlink"/>
            <w:noProof/>
          </w:rPr>
          <w:delText>Figure 1. How to select a MS Word style.</w:delText>
        </w:r>
        <w:r w:rsidDel="00B73A92">
          <w:rPr>
            <w:rStyle w:val="Hyperlink"/>
            <w:noProof/>
          </w:rPr>
          <w:fldChar w:fldCharType="end"/>
        </w:r>
      </w:del>
    </w:p>
    <w:p w14:paraId="7686CCCE" w14:textId="671CDAC3" w:rsidR="008C48A5" w:rsidDel="00B73A92" w:rsidRDefault="000F39FF">
      <w:pPr>
        <w:pStyle w:val="TableofFigures"/>
        <w:tabs>
          <w:tab w:val="right" w:leader="dot" w:pos="9350"/>
        </w:tabs>
        <w:rPr>
          <w:del w:id="965" w:author="Pawel KAMINSKI" w:date="2024-06-04T16:01:00Z"/>
          <w:rFonts w:eastAsiaTheme="minorEastAsia"/>
          <w:noProof/>
          <w:sz w:val="22"/>
          <w:szCs w:val="22"/>
        </w:rPr>
      </w:pPr>
      <w:del w:id="966" w:author="Pawel KAMINSKI" w:date="2024-06-04T16:01:00Z">
        <w:r w:rsidDel="00B73A92">
          <w:fldChar w:fldCharType="begin"/>
        </w:r>
        <w:r w:rsidDel="00B73A92">
          <w:delInstrText>HYPERLINK \l "_Toc157173206"</w:delInstrText>
        </w:r>
        <w:r w:rsidDel="00B73A92">
          <w:fldChar w:fldCharType="separate"/>
        </w:r>
        <w:r w:rsidR="008C48A5" w:rsidRPr="006D3D7C" w:rsidDel="00B73A92">
          <w:rPr>
            <w:rStyle w:val="Hyperlink"/>
            <w:noProof/>
          </w:rPr>
          <w:delText>Figure 2. How to get a link to embed a video from youtube.com.</w:delText>
        </w:r>
        <w:r w:rsidDel="00B73A92">
          <w:rPr>
            <w:rStyle w:val="Hyperlink"/>
            <w:noProof/>
          </w:rPr>
          <w:fldChar w:fldCharType="end"/>
        </w:r>
      </w:del>
    </w:p>
    <w:p w14:paraId="2C6C0155" w14:textId="14A83E9A" w:rsidR="008C48A5" w:rsidDel="00B73A92" w:rsidRDefault="000F39FF">
      <w:pPr>
        <w:pStyle w:val="TableofFigures"/>
        <w:tabs>
          <w:tab w:val="right" w:leader="dot" w:pos="9350"/>
        </w:tabs>
        <w:rPr>
          <w:del w:id="967" w:author="Pawel KAMINSKI" w:date="2024-06-04T16:01:00Z"/>
          <w:rFonts w:eastAsiaTheme="minorEastAsia"/>
          <w:noProof/>
          <w:sz w:val="22"/>
          <w:szCs w:val="22"/>
        </w:rPr>
      </w:pPr>
      <w:del w:id="968" w:author="Pawel KAMINSKI" w:date="2024-06-04T16:01:00Z">
        <w:r w:rsidDel="00B73A92">
          <w:fldChar w:fldCharType="begin"/>
        </w:r>
        <w:r w:rsidDel="00B73A92">
          <w:delInstrText>HYPERLINK \l "_Toc157173207"</w:delInstrText>
        </w:r>
        <w:r w:rsidDel="00B73A92">
          <w:fldChar w:fldCharType="separate"/>
        </w:r>
        <w:r w:rsidR="008C48A5" w:rsidRPr="006D3D7C" w:rsidDel="00B73A92">
          <w:rPr>
            <w:rStyle w:val="Hyperlink"/>
            <w:noProof/>
          </w:rPr>
          <w:delText>Figure 3. How to insert a caption.</w:delText>
        </w:r>
        <w:r w:rsidDel="00B73A92">
          <w:rPr>
            <w:rStyle w:val="Hyperlink"/>
            <w:noProof/>
          </w:rPr>
          <w:fldChar w:fldCharType="end"/>
        </w:r>
      </w:del>
    </w:p>
    <w:p w14:paraId="467BF584" w14:textId="1BE5F132" w:rsidR="008C48A5" w:rsidDel="00B73A92" w:rsidRDefault="000F39FF">
      <w:pPr>
        <w:pStyle w:val="TableofFigures"/>
        <w:tabs>
          <w:tab w:val="right" w:leader="dot" w:pos="9350"/>
        </w:tabs>
        <w:rPr>
          <w:del w:id="969" w:author="Pawel KAMINSKI" w:date="2024-06-04T16:01:00Z"/>
          <w:rFonts w:eastAsiaTheme="minorEastAsia"/>
          <w:noProof/>
          <w:sz w:val="22"/>
          <w:szCs w:val="22"/>
        </w:rPr>
      </w:pPr>
      <w:del w:id="970" w:author="Pawel KAMINSKI" w:date="2024-06-04T16:01:00Z">
        <w:r w:rsidDel="00B73A92">
          <w:fldChar w:fldCharType="begin"/>
        </w:r>
        <w:r w:rsidDel="00B73A92">
          <w:delInstrText>HYPERLINK \l "_Toc157173208"</w:delInstrText>
        </w:r>
        <w:r w:rsidDel="00B73A92">
          <w:fldChar w:fldCharType="separate"/>
        </w:r>
        <w:r w:rsidR="008C48A5" w:rsidRPr="006D3D7C" w:rsidDel="00B73A92">
          <w:rPr>
            <w:rStyle w:val="Hyperlink"/>
            <w:noProof/>
          </w:rPr>
          <w:delText>Figure 4. Example caption.</w:delText>
        </w:r>
        <w:r w:rsidDel="00B73A92">
          <w:rPr>
            <w:rStyle w:val="Hyperlink"/>
            <w:noProof/>
          </w:rPr>
          <w:fldChar w:fldCharType="end"/>
        </w:r>
      </w:del>
    </w:p>
    <w:p w14:paraId="1C86A86A" w14:textId="2F97A821" w:rsidR="008C48A5" w:rsidDel="00B73A92" w:rsidRDefault="000F39FF">
      <w:pPr>
        <w:pStyle w:val="TableofFigures"/>
        <w:tabs>
          <w:tab w:val="right" w:leader="dot" w:pos="9350"/>
        </w:tabs>
        <w:rPr>
          <w:del w:id="971" w:author="Pawel KAMINSKI" w:date="2024-06-04T16:01:00Z"/>
          <w:rFonts w:eastAsiaTheme="minorEastAsia"/>
          <w:noProof/>
          <w:sz w:val="22"/>
          <w:szCs w:val="22"/>
        </w:rPr>
      </w:pPr>
      <w:del w:id="972" w:author="Pawel KAMINSKI" w:date="2024-06-04T16:01:00Z">
        <w:r w:rsidDel="00B73A92">
          <w:fldChar w:fldCharType="begin"/>
        </w:r>
        <w:r w:rsidDel="00B73A92">
          <w:delInstrText>HYPERLINK \l "_Toc157173209"</w:delInstrText>
        </w:r>
        <w:r w:rsidDel="00B73A92">
          <w:fldChar w:fldCharType="separate"/>
        </w:r>
        <w:r w:rsidR="008C48A5" w:rsidRPr="006D3D7C" w:rsidDel="00B73A92">
          <w:rPr>
            <w:rStyle w:val="Hyperlink"/>
            <w:noProof/>
          </w:rPr>
          <w:delText>Figure 5. How to insert a cross-reference.</w:delText>
        </w:r>
        <w:r w:rsidDel="00B73A92">
          <w:rPr>
            <w:rStyle w:val="Hyperlink"/>
            <w:noProof/>
          </w:rPr>
          <w:fldChar w:fldCharType="end"/>
        </w:r>
      </w:del>
    </w:p>
    <w:p w14:paraId="74F7ADB7" w14:textId="4F13B88F" w:rsidR="008C48A5" w:rsidDel="00B73A92" w:rsidRDefault="000F39FF" w:rsidP="00BB0CD3">
      <w:pPr>
        <w:pStyle w:val="TableofFigures"/>
        <w:tabs>
          <w:tab w:val="right" w:leader="dot" w:pos="9350"/>
        </w:tabs>
        <w:jc w:val="both"/>
        <w:rPr>
          <w:del w:id="973" w:author="Pawel KAMINSKI" w:date="2024-06-04T16:01:00Z"/>
          <w:rFonts w:eastAsiaTheme="minorEastAsia"/>
          <w:noProof/>
          <w:sz w:val="22"/>
          <w:szCs w:val="22"/>
        </w:rPr>
      </w:pPr>
      <w:del w:id="974" w:author="Pawel KAMINSKI" w:date="2024-06-04T16:01:00Z">
        <w:r w:rsidDel="00B73A92">
          <w:fldChar w:fldCharType="begin"/>
        </w:r>
        <w:r w:rsidDel="00B73A92">
          <w:delInstrText>HYPERLINK \l "_Toc157173210"</w:delInstrText>
        </w:r>
        <w:r w:rsidDel="00B73A92">
          <w:fldChar w:fldCharType="separate"/>
        </w:r>
        <w:r w:rsidR="008C48A5" w:rsidRPr="006D3D7C" w:rsidDel="00B73A92">
          <w:rPr>
            <w:rStyle w:val="Hyperlink"/>
            <w:noProof/>
          </w:rPr>
          <w:delText>Figure 6. A valid Zotero citation should be an active field. After right-clicking it you should see options like 'Toggle Field Codes' (this option will allow you to see the internal data of your citation).</w:delText>
        </w:r>
        <w:r w:rsidDel="00B73A92">
          <w:rPr>
            <w:rStyle w:val="Hyperlink"/>
            <w:noProof/>
          </w:rPr>
          <w:fldChar w:fldCharType="end"/>
        </w:r>
      </w:del>
    </w:p>
    <w:p w14:paraId="26302892" w14:textId="7C76434A" w:rsidR="00825199" w:rsidRPr="00C801E0" w:rsidDel="00B73A92" w:rsidRDefault="00236931" w:rsidP="00AA0DA6">
      <w:pPr>
        <w:pStyle w:val="BodyText"/>
        <w:jc w:val="both"/>
        <w:rPr>
          <w:del w:id="975" w:author="Pawel KAMINSKI" w:date="2024-06-04T16:01:00Z"/>
        </w:rPr>
      </w:pPr>
      <w:del w:id="976" w:author="Pawel KAMINSKI" w:date="2024-06-04T16:01:00Z">
        <w:r w:rsidRPr="006A4091" w:rsidDel="00B73A92">
          <w:rPr>
            <w:i/>
            <w:iCs/>
          </w:rPr>
          <w:fldChar w:fldCharType="end"/>
        </w:r>
      </w:del>
    </w:p>
    <w:p w14:paraId="052A4A97" w14:textId="6525F0B1" w:rsidR="008C48A5" w:rsidRPr="00770673" w:rsidDel="00B73A92" w:rsidRDefault="008C48A5" w:rsidP="008C48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del w:id="977" w:author="Pawel KAMINSKI" w:date="2024-06-04T16:01:00Z"/>
          <w:rFonts w:ascii="Consolas" w:eastAsia="Times New Roman" w:hAnsi="Consolas" w:cs="Courier New"/>
          <w:color w:val="1F2328"/>
          <w:sz w:val="20"/>
          <w:szCs w:val="20"/>
        </w:rPr>
      </w:pPr>
      <w:del w:id="978" w:author="Pawel KAMINSKI" w:date="2024-06-04T16:01:00Z">
        <w:r w:rsidRPr="00770673" w:rsidDel="00B73A92">
          <w:rPr>
            <w:rFonts w:ascii="Consolas" w:eastAsia="Times New Roman" w:hAnsi="Consolas" w:cs="Courier New"/>
            <w:color w:val="1F2328"/>
            <w:sz w:val="20"/>
            <w:szCs w:val="20"/>
          </w:rPr>
          <w:delText>:::{</w:delText>
        </w:r>
        <w:r w:rsidDel="00B73A92">
          <w:rPr>
            <w:rFonts w:ascii="Consolas" w:eastAsia="Times New Roman" w:hAnsi="Consolas" w:cs="Courier New"/>
            <w:color w:val="1F2328"/>
            <w:sz w:val="20"/>
            <w:szCs w:val="20"/>
          </w:rPr>
          <w:delText>important</w:delText>
        </w:r>
        <w:r w:rsidRPr="00770673" w:rsidDel="00B73A92">
          <w:rPr>
            <w:rFonts w:ascii="Consolas" w:eastAsia="Times New Roman" w:hAnsi="Consolas" w:cs="Courier New"/>
            <w:color w:val="1F2328"/>
            <w:sz w:val="20"/>
            <w:szCs w:val="20"/>
          </w:rPr>
          <w:delText>}</w:delText>
        </w:r>
        <w:r w:rsidRPr="00770673" w:rsidDel="00B73A92">
          <w:rPr>
            <w:rFonts w:ascii="Consolas" w:eastAsia="Times New Roman" w:hAnsi="Consolas" w:cs="Courier New"/>
            <w:color w:val="1F2328"/>
            <w:sz w:val="20"/>
            <w:szCs w:val="20"/>
          </w:rPr>
          <w:br/>
        </w:r>
        <w:r w:rsidDel="00B73A92">
          <w:delText>Remember to update the table of figures after finishing writing and adding new items. The software will not update your table of figures for you.</w:delText>
        </w:r>
        <w:r w:rsidDel="00B73A92">
          <w:br/>
          <w:delText xml:space="preserve">To update, you can </w:delText>
        </w:r>
        <w:r w:rsidRPr="00472D23" w:rsidDel="00B73A92">
          <w:rPr>
            <w:b/>
            <w:bCs/>
          </w:rPr>
          <w:delText>right-click on the table and select “Update field”</w:delText>
        </w:r>
        <w:r w:rsidDel="00B73A92">
          <w:delText>.</w:delText>
        </w:r>
        <w:r w:rsidDel="00B73A92">
          <w:br/>
        </w:r>
        <w:r w:rsidRPr="00770673" w:rsidDel="00B73A92">
          <w:rPr>
            <w:rFonts w:ascii="Consolas" w:eastAsia="Times New Roman" w:hAnsi="Consolas" w:cs="Courier New"/>
            <w:color w:val="1F2328"/>
            <w:sz w:val="20"/>
            <w:szCs w:val="20"/>
          </w:rPr>
          <w:delText>:::</w:delText>
        </w:r>
      </w:del>
    </w:p>
    <w:p w14:paraId="46665206" w14:textId="7B8F972E" w:rsidR="008C48A5" w:rsidRPr="00810A28" w:rsidDel="00B73A92" w:rsidRDefault="008C48A5" w:rsidP="00AA0DA6">
      <w:pPr>
        <w:pStyle w:val="BodyText"/>
        <w:jc w:val="both"/>
        <w:rPr>
          <w:del w:id="979" w:author="Pawel KAMINSKI" w:date="2024-06-04T16:01:00Z"/>
        </w:rPr>
      </w:pPr>
    </w:p>
    <w:p w14:paraId="7BF6C22A" w14:textId="77777777" w:rsidR="00F31C16" w:rsidRDefault="00F31C16" w:rsidP="00AB7E6C">
      <w:pPr>
        <w:pStyle w:val="Heading2"/>
        <w:sectPr w:rsidR="00F31C16">
          <w:pgSz w:w="12240" w:h="15840"/>
          <w:pgMar w:top="1440" w:right="1440" w:bottom="1440" w:left="1440" w:header="720" w:footer="720" w:gutter="0"/>
          <w:cols w:space="720"/>
        </w:sectPr>
      </w:pPr>
      <w:bookmarkStart w:id="980" w:name="citations-myst-feature"/>
    </w:p>
    <w:p w14:paraId="1FE6733B" w14:textId="031454E0" w:rsidR="00AB7E6C" w:rsidRDefault="00AB7E6C" w:rsidP="00AB7E6C">
      <w:pPr>
        <w:pStyle w:val="Heading2"/>
      </w:pPr>
      <w:r>
        <w:lastRenderedPageBreak/>
        <w:t>Citations</w:t>
      </w:r>
    </w:p>
    <w:p w14:paraId="3969564A" w14:textId="269CE0B9" w:rsidR="006E2BD4" w:rsidRDefault="006E2BD4" w:rsidP="004C7AFB">
      <w:pPr>
        <w:pStyle w:val="Heading3"/>
      </w:pPr>
      <w:commentRangeStart w:id="981"/>
      <w:commentRangeStart w:id="982"/>
      <w:commentRangeStart w:id="983"/>
      <w:commentRangeStart w:id="984"/>
      <w:commentRangeStart w:id="985"/>
      <w:r>
        <w:t>Zotero</w:t>
      </w:r>
      <w:commentRangeEnd w:id="981"/>
      <w:r>
        <w:rPr>
          <w:rStyle w:val="CommentReference"/>
        </w:rPr>
        <w:commentReference w:id="981"/>
      </w:r>
      <w:commentRangeEnd w:id="982"/>
      <w:r>
        <w:rPr>
          <w:rStyle w:val="CommentReference"/>
        </w:rPr>
        <w:commentReference w:id="982"/>
      </w:r>
      <w:commentRangeEnd w:id="983"/>
      <w:r>
        <w:rPr>
          <w:rStyle w:val="CommentReference"/>
        </w:rPr>
        <w:commentReference w:id="983"/>
      </w:r>
      <w:commentRangeEnd w:id="984"/>
      <w:r>
        <w:rPr>
          <w:rStyle w:val="CommentReference"/>
        </w:rPr>
        <w:commentReference w:id="984"/>
      </w:r>
      <w:commentRangeEnd w:id="985"/>
      <w:r w:rsidR="008D60FA">
        <w:rPr>
          <w:rStyle w:val="CommentReference"/>
          <w:rFonts w:asciiTheme="minorHAnsi" w:eastAsiaTheme="minorHAnsi" w:hAnsiTheme="minorHAnsi" w:cstheme="minorBidi"/>
          <w:b w:val="0"/>
          <w:bCs w:val="0"/>
          <w:color w:val="auto"/>
        </w:rPr>
        <w:commentReference w:id="985"/>
      </w:r>
    </w:p>
    <w:p w14:paraId="1CA381A7" w14:textId="4DFAD8AE" w:rsidR="000F6E81" w:rsidRDefault="006E2BD4" w:rsidP="00D546E3">
      <w:pPr>
        <w:pStyle w:val="BodyText"/>
        <w:jc w:val="both"/>
      </w:pPr>
      <w:r>
        <w:t xml:space="preserve">At </w:t>
      </w:r>
      <w:r w:rsidR="459D7AC0">
        <w:t>the current</w:t>
      </w:r>
      <w:r>
        <w:t xml:space="preserve"> version of the platform, the only way to cite your sources is by using </w:t>
      </w:r>
      <w:r w:rsidR="45E72670">
        <w:t>Zotero</w:t>
      </w:r>
      <w:r>
        <w:t xml:space="preserve"> with the Zotero Word Plugin.</w:t>
      </w:r>
      <w:r w:rsidR="00615E8B">
        <w:t xml:space="preserve"> Zotero allows researchers to save references from library catalogs, research databases and other websites with a single click </w:t>
      </w:r>
      <w:r>
        <w:fldChar w:fldCharType="begin"/>
      </w:r>
      <w:r>
        <w:instrText xml:space="preserve"> ADDIN ZOTERO_ITEM CSL_CITATION {"citationID":"BC93m9hH","properties":{"formattedCitation":"(Puckett 2017)","plainCitation":"(Puckett 2017)","noteIndex":0},"citationItems":[{"id":44,"uris":["http://zotero.org/users/local/bv74ArEQ/items/TNASYBUZ"],"itemData":{"id":44,"type":"book","edition":"2nd edition","publisher":"Assoc of College &amp; Research Libraries","title":"Zotero: A Guide For Librarians, Researchers, and Educators","author":[{"family":"Puckett","given":"Jason"}],"issued":{"date-parts":[["2017",8,17]]}},"label":"page"}],"schema":"https://github.com/citation-style-language/schema/raw/master/csl-citation.json"} </w:instrText>
      </w:r>
      <w:r>
        <w:fldChar w:fldCharType="separate"/>
      </w:r>
      <w:r w:rsidR="00ED1BB0" w:rsidRPr="0ADC15A0">
        <w:rPr>
          <w:rFonts w:ascii="Cambria" w:hAnsi="Cambria"/>
        </w:rPr>
        <w:t>(Puckett 2017)</w:t>
      </w:r>
      <w:r>
        <w:fldChar w:fldCharType="end"/>
      </w:r>
      <w:r w:rsidR="00615E8B">
        <w:t>.</w:t>
      </w:r>
      <w:r w:rsidR="00ED1BB0">
        <w:t xml:space="preserve"> Using Zotero, you can simply add, update and manage all citations in your work. A Zotero citation can look like that:</w:t>
      </w:r>
    </w:p>
    <w:p w14:paraId="208CED11" w14:textId="18F7863A" w:rsidR="00ED1BB0" w:rsidRPr="001C3DA7" w:rsidRDefault="00ED1BB0" w:rsidP="00ED1B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Pr>
          <w:rFonts w:ascii="Consolas" w:eastAsia="Times New Roman" w:hAnsi="Consolas" w:cs="Courier New"/>
          <w:color w:val="1F2328"/>
          <w:sz w:val="20"/>
          <w:szCs w:val="20"/>
        </w:rPr>
        <w:t>:::</w:t>
      </w:r>
      <w:r w:rsidRPr="001C3DA7">
        <w:rPr>
          <w:rFonts w:ascii="Consolas" w:eastAsia="Times New Roman" w:hAnsi="Consolas" w:cs="Courier New"/>
          <w:color w:val="1F2328"/>
          <w:sz w:val="20"/>
          <w:szCs w:val="20"/>
        </w:rPr>
        <w:t xml:space="preserve">{card} </w:t>
      </w:r>
      <w:r>
        <w:rPr>
          <w:rFonts w:ascii="Consolas" w:eastAsia="Times New Roman" w:hAnsi="Consolas" w:cs="Courier New"/>
          <w:color w:val="1F2328"/>
          <w:sz w:val="20"/>
          <w:szCs w:val="20"/>
        </w:rPr>
        <w:t>An example of a citation</w:t>
      </w:r>
      <w:r>
        <w:rPr>
          <w:rFonts w:ascii="Consolas" w:eastAsia="Times New Roman" w:hAnsi="Consolas" w:cs="Courier New"/>
          <w:color w:val="1F2328"/>
          <w:sz w:val="20"/>
          <w:szCs w:val="20"/>
        </w:rPr>
        <w:br/>
      </w:r>
      <w:r w:rsidR="00FA017F">
        <w:rPr>
          <w:rFonts w:ascii="Consolas" w:eastAsia="Times New Roman" w:hAnsi="Consolas" w:cs="Courier New"/>
          <w:color w:val="1F2328"/>
          <w:sz w:val="20"/>
          <w:szCs w:val="20"/>
        </w:rPr>
        <w:t>A</w:t>
      </w:r>
      <w:r w:rsidRPr="00ED1BB0">
        <w:rPr>
          <w:rFonts w:ascii="Consolas" w:eastAsia="Times New Roman" w:hAnsi="Consolas" w:cs="Courier New"/>
          <w:color w:val="1F2328"/>
          <w:sz w:val="20"/>
          <w:szCs w:val="20"/>
        </w:rPr>
        <w:t xml:space="preserve"> claim </w:t>
      </w:r>
      <w:r w:rsidRPr="00ED1BB0">
        <w:rPr>
          <w:rFonts w:ascii="Consolas" w:eastAsia="Times New Roman" w:hAnsi="Consolas" w:cs="Courier New"/>
          <w:color w:val="1F2328"/>
          <w:sz w:val="20"/>
          <w:szCs w:val="20"/>
        </w:rPr>
        <w:fldChar w:fldCharType="begin"/>
      </w:r>
      <w:r w:rsidR="007A7681">
        <w:rPr>
          <w:rFonts w:ascii="Consolas" w:eastAsia="Times New Roman" w:hAnsi="Consolas" w:cs="Courier New"/>
          <w:color w:val="1F2328"/>
          <w:sz w:val="20"/>
          <w:szCs w:val="20"/>
        </w:rPr>
        <w:instrText xml:space="preserve"> ADDIN ZOTERO_ITEM CSL_CITATION {"citationID":"nOg4X65M","properties":{"formattedCitation":"(see Fickers and Tatarinov 2022, vol. 2, chap. 1 for more examples)","plainCitation":"(see Fickers and Tatarinov 2022, vol. 2, chap. 1 for more examples)","noteIndex":0},"citationItems":[{"id":45,"uris":["http://zotero.org/users/local/bv74ArEQ/items/FELM6PAH"],"itemData":{"id":45,"type":"book","collection-title":"Studies in Digital History and Hermeneutics","edition":"first edition","ISBN":"978-3-11-072387-8","publisher":"De Gruyter Oldenbourg","title":"Digital History and Hermeneutics","URL":"https://doi.org/10.1515/9783110723991","volume":"2","editor":[{"family":"Fickers","given":"Andreas"},{"family":"Tatarinov","given":"Juliane"}],"issued":{"date-parts":[["2022"]]}},"locator":"1","label":"chapter","prefix":"see","suffix":"for more examples"}],"schema":"https://github.com/citation-style-language/schema/raw/master/csl-citation.json"} </w:instrText>
      </w:r>
      <w:r w:rsidRPr="00ED1BB0">
        <w:rPr>
          <w:rFonts w:ascii="Consolas" w:eastAsia="Times New Roman" w:hAnsi="Consolas" w:cs="Courier New"/>
          <w:color w:val="1F2328"/>
          <w:sz w:val="20"/>
          <w:szCs w:val="20"/>
        </w:rPr>
        <w:fldChar w:fldCharType="separate"/>
      </w:r>
      <w:r w:rsidR="007A7681" w:rsidRPr="007A7681">
        <w:rPr>
          <w:rFonts w:ascii="Consolas" w:hAnsi="Consolas"/>
          <w:sz w:val="20"/>
        </w:rPr>
        <w:t>(see Fickers and Tatarinov 2022, vol. 2, chap. 1 for more examples)</w:t>
      </w:r>
      <w:r w:rsidRPr="00ED1BB0">
        <w:rPr>
          <w:rFonts w:ascii="Consolas" w:eastAsia="Times New Roman" w:hAnsi="Consolas" w:cs="Courier New"/>
          <w:color w:val="1F2328"/>
          <w:sz w:val="20"/>
          <w:szCs w:val="20"/>
        </w:rPr>
        <w:fldChar w:fldCharType="end"/>
      </w:r>
      <w:r w:rsidRPr="00ED1BB0">
        <w:rPr>
          <w:rFonts w:ascii="Consolas" w:eastAsia="Times New Roman" w:hAnsi="Consolas" w:cs="Courier New"/>
          <w:color w:val="1F2328"/>
          <w:sz w:val="20"/>
          <w:szCs w:val="20"/>
        </w:rPr>
        <w:t>.</w:t>
      </w:r>
      <w:r>
        <w:rPr>
          <w:rFonts w:ascii="Consolas" w:eastAsia="Times New Roman" w:hAnsi="Consolas" w:cs="Courier New"/>
          <w:color w:val="1F2328"/>
          <w:sz w:val="20"/>
          <w:szCs w:val="20"/>
        </w:rPr>
        <w:br/>
        <w:t>:::</w:t>
      </w:r>
    </w:p>
    <w:p w14:paraId="3CDE8628" w14:textId="69088AA0" w:rsidR="00444782" w:rsidRDefault="00ED1BB0" w:rsidP="00D546E3">
      <w:pPr>
        <w:pStyle w:val="BodyText"/>
        <w:jc w:val="both"/>
      </w:pPr>
      <w:r>
        <w:t xml:space="preserve">Note that </w:t>
      </w:r>
      <w:r w:rsidR="00444782">
        <w:t>with Zotero, you manage the content</w:t>
      </w:r>
      <w:r w:rsidR="007A7681">
        <w:t>s</w:t>
      </w:r>
      <w:r w:rsidR="00444782">
        <w:t xml:space="preserve"> of </w:t>
      </w:r>
      <w:r w:rsidR="007A7681">
        <w:t>the source</w:t>
      </w:r>
      <w:r w:rsidR="00444782">
        <w:t xml:space="preserve"> centrally </w:t>
      </w:r>
      <w:r w:rsidR="007A7681">
        <w:t>with</w:t>
      </w:r>
      <w:r w:rsidR="00444782">
        <w:t xml:space="preserve">in your Zotero application. In your </w:t>
      </w:r>
      <w:r w:rsidR="007A7681">
        <w:t>book or other literary work</w:t>
      </w:r>
      <w:r w:rsidR="00202F10">
        <w:t>,</w:t>
      </w:r>
      <w:r w:rsidR="00444782">
        <w:t xml:space="preserve"> </w:t>
      </w:r>
      <w:r w:rsidR="007A7681">
        <w:t>you can add a reference to that source</w:t>
      </w:r>
      <w:r w:rsidR="00202F10">
        <w:t xml:space="preserve"> and optionally you can</w:t>
      </w:r>
      <w:r w:rsidR="007A7681">
        <w:t xml:space="preserve"> </w:t>
      </w:r>
      <w:r w:rsidR="00202F10">
        <w:t xml:space="preserve">also </w:t>
      </w:r>
      <w:r w:rsidR="007A7681">
        <w:t>add a prefix or a suffix</w:t>
      </w:r>
      <w:r w:rsidR="00F26535">
        <w:t xml:space="preserve"> </w:t>
      </w:r>
      <w:r w:rsidR="00202F10">
        <w:t>or</w:t>
      </w:r>
      <w:r w:rsidR="00F26535">
        <w:t xml:space="preserve"> a page/chapter/figure/etc</w:t>
      </w:r>
      <w:r w:rsidR="00202F10">
        <w:t>.</w:t>
      </w:r>
      <w:r w:rsidR="00F26535">
        <w:t xml:space="preserve"> you want to cite. </w:t>
      </w:r>
      <w:r w:rsidR="00444782">
        <w:t xml:space="preserve">Thus, </w:t>
      </w:r>
      <w:r w:rsidR="27A88B8F">
        <w:t>Zotero</w:t>
      </w:r>
      <w:r w:rsidR="00444782">
        <w:t xml:space="preserve"> is the only source of truth regarding the quoted source and your current work is the only source of truth regarding the individual reference to the source.</w:t>
      </w:r>
    </w:p>
    <w:p w14:paraId="5C493CEE" w14:textId="08729A23" w:rsidR="000F6E81" w:rsidRPr="00770673" w:rsidRDefault="000F6E81" w:rsidP="00A44C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1F2328"/>
          <w:sz w:val="20"/>
          <w:szCs w:val="20"/>
        </w:rPr>
      </w:pPr>
      <w:r w:rsidRPr="00770673">
        <w:rPr>
          <w:rFonts w:ascii="Consolas" w:eastAsia="Times New Roman" w:hAnsi="Consolas" w:cs="Courier New"/>
          <w:color w:val="1F2328"/>
          <w:sz w:val="20"/>
          <w:szCs w:val="20"/>
        </w:rPr>
        <w:t>:::{tip}</w:t>
      </w:r>
      <w:r w:rsidR="00A44C57">
        <w:rPr>
          <w:rFonts w:ascii="Consolas" w:eastAsia="Times New Roman" w:hAnsi="Consolas" w:cs="Courier New"/>
          <w:color w:val="1F2328"/>
          <w:sz w:val="20"/>
          <w:szCs w:val="20"/>
        </w:rPr>
        <w:br/>
      </w:r>
      <w:r>
        <w:t xml:space="preserve">In case of any questions about their usage, please refer to the </w:t>
      </w:r>
      <w:hyperlink r:id="rId32" w:history="1">
        <w:r w:rsidRPr="006B7EE5">
          <w:rPr>
            <w:rStyle w:val="Hyperlink"/>
          </w:rPr>
          <w:t>Zotero Word Plugin documentation</w:t>
        </w:r>
      </w:hyperlink>
      <w:r>
        <w:t>.</w:t>
      </w:r>
      <w:r>
        <w:br/>
      </w:r>
      <w:r w:rsidRPr="00770673">
        <w:rPr>
          <w:rFonts w:ascii="Consolas" w:eastAsia="Times New Roman" w:hAnsi="Consolas" w:cs="Courier New"/>
          <w:color w:val="1F2328"/>
          <w:sz w:val="20"/>
          <w:szCs w:val="20"/>
        </w:rPr>
        <w:t>:::</w:t>
      </w:r>
    </w:p>
    <w:p w14:paraId="76E85D49" w14:textId="5CEE196E" w:rsidR="006E2BD4" w:rsidRDefault="006E2BD4" w:rsidP="006E2BD4">
      <w:pPr>
        <w:pStyle w:val="Heading4"/>
      </w:pPr>
      <w:r>
        <w:t>Installation of Zotero</w:t>
      </w:r>
    </w:p>
    <w:p w14:paraId="6B054F2F" w14:textId="3CF5CBB3" w:rsidR="006E2BD4" w:rsidRPr="006E2BD4" w:rsidRDefault="006E2BD4" w:rsidP="006E2BD4">
      <w:pPr>
        <w:pStyle w:val="BodyText"/>
      </w:pPr>
      <w:r>
        <w:t xml:space="preserve">To install Zotero, please follow the instructions </w:t>
      </w:r>
      <w:r w:rsidR="00010B60">
        <w:t>from</w:t>
      </w:r>
      <w:r>
        <w:t xml:space="preserve"> the </w:t>
      </w:r>
      <w:hyperlink r:id="rId33" w:history="1">
        <w:r w:rsidRPr="00010B60">
          <w:rPr>
            <w:rStyle w:val="Hyperlink"/>
          </w:rPr>
          <w:t xml:space="preserve">official Zotero </w:t>
        </w:r>
        <w:r w:rsidR="00010B60" w:rsidRPr="00010B60">
          <w:rPr>
            <w:rStyle w:val="Hyperlink"/>
          </w:rPr>
          <w:t>documentation</w:t>
        </w:r>
      </w:hyperlink>
      <w:r>
        <w:t>.</w:t>
      </w:r>
    </w:p>
    <w:p w14:paraId="4C37D159" w14:textId="7D821FCF" w:rsidR="006E2BD4" w:rsidRDefault="006E2BD4" w:rsidP="006E2BD4">
      <w:pPr>
        <w:pStyle w:val="Heading4"/>
      </w:pPr>
      <w:r>
        <w:t>Installation of Zotero Word Plugin</w:t>
      </w:r>
    </w:p>
    <w:p w14:paraId="21BE697A" w14:textId="23DB8241" w:rsidR="006E2BD4" w:rsidRDefault="006B7EE5" w:rsidP="00A44C57">
      <w:pPr>
        <w:pStyle w:val="BodyText"/>
        <w:jc w:val="both"/>
      </w:pPr>
      <w:r>
        <w:t>Make sure that you have the Zotero Word Plugin installed</w:t>
      </w:r>
      <w:r w:rsidR="000F6E81">
        <w:t xml:space="preserve"> by following the instructions in the </w:t>
      </w:r>
      <w:hyperlink r:id="rId34" w:history="1">
        <w:r w:rsidR="000F6E81" w:rsidRPr="000F6E81">
          <w:rPr>
            <w:rStyle w:val="Hyperlink"/>
          </w:rPr>
          <w:t>documentation</w:t>
        </w:r>
      </w:hyperlink>
      <w:r>
        <w:t xml:space="preserve">. </w:t>
      </w:r>
      <w:r w:rsidR="00731347">
        <w:t>If you were able to install the plugin successfully, you should be able to see the Zotero tab in your MS Word program.</w:t>
      </w:r>
    </w:p>
    <w:p w14:paraId="01F85298" w14:textId="2E854E5D" w:rsidR="00731347" w:rsidRDefault="00731347" w:rsidP="006E2BD4">
      <w:pPr>
        <w:pStyle w:val="BodyText"/>
      </w:pPr>
      <w:r w:rsidRPr="00731347">
        <w:rPr>
          <w:noProof/>
        </w:rPr>
        <w:drawing>
          <wp:inline distT="0" distB="0" distL="0" distR="0" wp14:anchorId="412B77D5" wp14:editId="2D472EDF">
            <wp:extent cx="5943600" cy="995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995045"/>
                    </a:xfrm>
                    <a:prstGeom prst="rect">
                      <a:avLst/>
                    </a:prstGeom>
                  </pic:spPr>
                </pic:pic>
              </a:graphicData>
            </a:graphic>
          </wp:inline>
        </w:drawing>
      </w:r>
    </w:p>
    <w:p w14:paraId="7E38AAD0" w14:textId="0BE92032" w:rsidR="006E2BD4" w:rsidRDefault="006E2BD4" w:rsidP="006E2BD4">
      <w:pPr>
        <w:pStyle w:val="Heading4"/>
      </w:pPr>
      <w:r>
        <w:t xml:space="preserve">How </w:t>
      </w:r>
      <w:r w:rsidR="00827234">
        <w:t>To Add/Edit A Citation</w:t>
      </w:r>
    </w:p>
    <w:p w14:paraId="1043821A" w14:textId="7F8372A8" w:rsidR="00282D3D" w:rsidRDefault="004737B7" w:rsidP="003F5654">
      <w:pPr>
        <w:pStyle w:val="BodyText"/>
        <w:jc w:val="both"/>
      </w:pPr>
      <w:r>
        <w:t xml:space="preserve">Please follow the </w:t>
      </w:r>
      <w:hyperlink r:id="rId36" w:history="1">
        <w:r w:rsidRPr="001D77FC">
          <w:rPr>
            <w:rStyle w:val="Hyperlink"/>
          </w:rPr>
          <w:t>Zotero plugin instructions</w:t>
        </w:r>
      </w:hyperlink>
      <w:r>
        <w:t xml:space="preserve"> on how to add and/or edit your citations.</w:t>
      </w:r>
    </w:p>
    <w:p w14:paraId="08AC7E69" w14:textId="1F3F5D8F" w:rsidR="00CF6297" w:rsidRDefault="00C21F5A" w:rsidP="00C21F5A">
      <w:pPr>
        <w:pStyle w:val="Quote"/>
      </w:pPr>
      <w:r>
        <w:t xml:space="preserve">You can begin citing with Zotero by clicking the “Add/Edit Citation” button. Pressing the button brings up the citation dialog. The citation dialog is used to select items from your Zotero library, and create a citation. Start typing </w:t>
      </w:r>
      <w:r>
        <w:lastRenderedPageBreak/>
        <w:t>part of a title, the last names of one or more authors, and/or a year in the dialog box. Matching items will instantly appear below the dialog box.</w:t>
      </w:r>
    </w:p>
    <w:p w14:paraId="639221FE" w14:textId="10D5B7B4" w:rsidR="00F2202A" w:rsidRDefault="00F2202A" w:rsidP="00F2202A">
      <w:pPr>
        <w:pStyle w:val="Heading4"/>
      </w:pPr>
      <w:r>
        <w:t xml:space="preserve">How </w:t>
      </w:r>
      <w:r w:rsidR="00827234">
        <w:t>To Check If Your Citation Is Valid</w:t>
      </w:r>
    </w:p>
    <w:p w14:paraId="3BD89A94" w14:textId="0851B222" w:rsidR="009B320A" w:rsidRPr="007E2ECF" w:rsidRDefault="00AD67EA" w:rsidP="007E2ECF">
      <w:pPr>
        <w:pStyle w:val="BodyText"/>
        <w:jc w:val="both"/>
      </w:pPr>
      <w:r w:rsidRPr="007E2ECF">
        <w:t>A valid citation</w:t>
      </w:r>
      <w:r w:rsidR="009B320A" w:rsidRPr="007E2ECF">
        <w:t xml:space="preserve"> should be an active field, which can be updated, edited and to which you can toggle field codes to see their internals</w:t>
      </w:r>
      <w:r w:rsidRPr="007E2ECF">
        <w:t xml:space="preserve"> (see figure </w:t>
      </w:r>
      <w:r w:rsidR="0099751B" w:rsidRPr="007E2ECF">
        <w:fldChar w:fldCharType="begin"/>
      </w:r>
      <w:r w:rsidR="0099751B" w:rsidRPr="007E2ECF">
        <w:instrText xml:space="preserve"> REF _Ref156828591 \h </w:instrText>
      </w:r>
      <w:r w:rsidR="007E2ECF">
        <w:instrText xml:space="preserve"> \* MERGEFORMAT </w:instrText>
      </w:r>
      <w:r w:rsidR="0099751B" w:rsidRPr="007E2ECF">
        <w:fldChar w:fldCharType="separate"/>
      </w:r>
      <w:proofErr w:type="spellStart"/>
      <w:r w:rsidR="00A94C10">
        <w:t>Figure</w:t>
      </w:r>
      <w:proofErr w:type="spellEnd"/>
      <w:r w:rsidR="00A94C10">
        <w:t xml:space="preserve"> 5</w:t>
      </w:r>
      <w:r w:rsidR="0099751B" w:rsidRPr="007E2ECF">
        <w:fldChar w:fldCharType="end"/>
      </w:r>
      <w:r w:rsidRPr="007E2ECF">
        <w:t>)</w:t>
      </w:r>
      <w:r w:rsidR="009B320A" w:rsidRPr="007E2ECF">
        <w:t>.</w:t>
      </w:r>
      <w:r w:rsidR="002D259C">
        <w:t xml:space="preserve"> Do not use those options for editing – </w:t>
      </w:r>
      <w:r w:rsidR="00A938E9">
        <w:t xml:space="preserve">for that purpose </w:t>
      </w:r>
      <w:r w:rsidR="002D259C">
        <w:t>use the “Add/Edit Citation” butto</w:t>
      </w:r>
      <w:r w:rsidR="004B5DED">
        <w:t>n</w:t>
      </w:r>
      <w:r w:rsidR="00E012AB">
        <w:t xml:space="preserve"> on the top left corner of the MS Word “Zotero” tab</w:t>
      </w:r>
      <w:r w:rsidR="002D259C">
        <w:t>.</w:t>
      </w:r>
      <w:r w:rsidR="009B320A" w:rsidRPr="007E2ECF">
        <w:t xml:space="preserve"> Please do not, under any circumstances, unlink your Zotero citations as this will irreversibly break them.</w:t>
      </w:r>
    </w:p>
    <w:p w14:paraId="5B1E049F" w14:textId="6ECDF141" w:rsidR="009B320A" w:rsidRDefault="009B320A" w:rsidP="009B320A">
      <w:pPr>
        <w:pStyle w:val="BodyText"/>
        <w:jc w:val="center"/>
      </w:pPr>
      <w:r w:rsidRPr="009B320A">
        <w:rPr>
          <w:noProof/>
        </w:rPr>
        <w:drawing>
          <wp:inline distT="0" distB="0" distL="0" distR="0" wp14:anchorId="2C37CC08" wp14:editId="2DD37477">
            <wp:extent cx="2603405" cy="24288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11660" cy="2436576"/>
                    </a:xfrm>
                    <a:prstGeom prst="rect">
                      <a:avLst/>
                    </a:prstGeom>
                  </pic:spPr>
                </pic:pic>
              </a:graphicData>
            </a:graphic>
          </wp:inline>
        </w:drawing>
      </w:r>
    </w:p>
    <w:p w14:paraId="6DAD3442" w14:textId="38904612" w:rsidR="00AD67EA" w:rsidRPr="009B320A" w:rsidRDefault="00AD67EA" w:rsidP="009E00F7">
      <w:pPr>
        <w:pStyle w:val="Caption"/>
        <w:jc w:val="both"/>
      </w:pPr>
      <w:bookmarkStart w:id="987" w:name="_Ref156828591"/>
      <w:bookmarkStart w:id="988" w:name="_Toc168562710"/>
      <w:r>
        <w:t xml:space="preserve">Figure </w:t>
      </w:r>
      <w:r>
        <w:fldChar w:fldCharType="begin"/>
      </w:r>
      <w:r>
        <w:instrText>SEQ Figure \* ARABIC</w:instrText>
      </w:r>
      <w:r>
        <w:fldChar w:fldCharType="separate"/>
      </w:r>
      <w:r w:rsidR="00A94C10">
        <w:rPr>
          <w:noProof/>
        </w:rPr>
        <w:t>5</w:t>
      </w:r>
      <w:r>
        <w:fldChar w:fldCharType="end"/>
      </w:r>
      <w:bookmarkEnd w:id="987"/>
      <w:r w:rsidR="006D0679">
        <w:t>:</w:t>
      </w:r>
      <w:r>
        <w:t xml:space="preserve"> A valid Zotero citation should be an active field. After right-clicking </w:t>
      </w:r>
      <w:r>
        <w:rPr>
          <w:noProof/>
        </w:rPr>
        <w:t>it you should see options like 'Toggle Field Codes' (this option will allow you to see the internal data of your citation).</w:t>
      </w:r>
      <w:bookmarkEnd w:id="988"/>
    </w:p>
    <w:p w14:paraId="4B343E7F" w14:textId="10E99D48" w:rsidR="00CF6297" w:rsidRPr="00751139" w:rsidRDefault="00CF6297" w:rsidP="00CF6297">
      <w:pPr>
        <w:pStyle w:val="Heading4"/>
      </w:pPr>
      <w:r w:rsidRPr="00751139">
        <w:t>Document Preferences</w:t>
      </w:r>
    </w:p>
    <w:p w14:paraId="620F4324" w14:textId="5C7A3C83" w:rsidR="004737B7" w:rsidRDefault="00CD565D" w:rsidP="00A44C57">
      <w:pPr>
        <w:pStyle w:val="BodyText"/>
        <w:jc w:val="both"/>
      </w:pPr>
      <w:r>
        <w:t xml:space="preserve">You can always change options of your citations by setting the Document Preferences. In particular, you can change the citation style, </w:t>
      </w:r>
      <w:r w:rsidR="001D77FC">
        <w:t xml:space="preserve">language, </w:t>
      </w:r>
      <w:r>
        <w:t>whether the citations are displayed as footnotes</w:t>
      </w:r>
      <w:r w:rsidR="001D77FC">
        <w:t xml:space="preserve"> or endnotes, etc.</w:t>
      </w:r>
    </w:p>
    <w:p w14:paraId="1BC23DA2" w14:textId="6BC91EB4" w:rsidR="00CD565D" w:rsidRPr="00770673" w:rsidRDefault="00CD565D" w:rsidP="00CD565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1F2328"/>
          <w:sz w:val="20"/>
          <w:szCs w:val="20"/>
        </w:rPr>
      </w:pPr>
      <w:r w:rsidRPr="0ADC15A0">
        <w:rPr>
          <w:rFonts w:ascii="Consolas" w:eastAsia="Times New Roman" w:hAnsi="Consolas" w:cs="Courier New"/>
          <w:color w:val="1F2328"/>
          <w:sz w:val="20"/>
          <w:szCs w:val="20"/>
        </w:rPr>
        <w:t>:::{important}</w:t>
      </w:r>
      <w:r>
        <w:br/>
      </w:r>
      <w:r w:rsidR="001D77FC">
        <w:t>In the “Store Citations as” document preferences, w</w:t>
      </w:r>
      <w:r>
        <w:t xml:space="preserve">e recommend </w:t>
      </w:r>
      <w:r w:rsidR="45874965">
        <w:t>using</w:t>
      </w:r>
      <w:r w:rsidR="001D77FC">
        <w:t xml:space="preserve"> the Fields option</w:t>
      </w:r>
      <w:r>
        <w:t>.</w:t>
      </w:r>
      <w:r w:rsidR="001D77FC">
        <w:t xml:space="preserve"> Storing your citations as bookmarks may not render correct result.</w:t>
      </w:r>
      <w:r>
        <w:br/>
      </w:r>
      <w:r w:rsidRPr="0ADC15A0">
        <w:rPr>
          <w:rFonts w:ascii="Consolas" w:eastAsia="Times New Roman" w:hAnsi="Consolas" w:cs="Courier New"/>
          <w:color w:val="1F2328"/>
          <w:sz w:val="20"/>
          <w:szCs w:val="20"/>
        </w:rPr>
        <w:t>:::</w:t>
      </w:r>
    </w:p>
    <w:p w14:paraId="7C5BF3B1" w14:textId="654DC043" w:rsidR="00731347" w:rsidRDefault="00282D3D" w:rsidP="00A44C57">
      <w:pPr>
        <w:pStyle w:val="BodyText"/>
        <w:jc w:val="both"/>
      </w:pPr>
      <w:r>
        <w:t xml:space="preserve">By default, your citation will be rendered how you, the author, added it. Please note however that </w:t>
      </w:r>
      <w:r w:rsidR="00EA16E2">
        <w:t>your document preferences might be overwritten by the platform</w:t>
      </w:r>
      <w:r w:rsidR="003A3167">
        <w:t>.</w:t>
      </w:r>
      <w:r w:rsidR="00EA16E2">
        <w:t xml:space="preserve"> For example, a different citation style </w:t>
      </w:r>
      <w:r w:rsidR="009B1C99">
        <w:t>may</w:t>
      </w:r>
      <w:r w:rsidR="00EA16E2">
        <w:t xml:space="preserve"> be chosen by the publisher.</w:t>
      </w:r>
    </w:p>
    <w:p w14:paraId="6B649F62" w14:textId="44663703" w:rsidR="006E2BD4" w:rsidRDefault="006B7EE5" w:rsidP="006B7EE5">
      <w:pPr>
        <w:pStyle w:val="Heading4"/>
      </w:pPr>
      <w:r>
        <w:t>Bibliography</w:t>
      </w:r>
    </w:p>
    <w:p w14:paraId="4420CC1D" w14:textId="43CEC9EF" w:rsidR="006B7EE5" w:rsidRDefault="00CD565D" w:rsidP="00A44C57">
      <w:pPr>
        <w:pStyle w:val="FirstParagraph"/>
        <w:jc w:val="both"/>
      </w:pPr>
      <w:commentRangeStart w:id="989"/>
      <w:commentRangeStart w:id="990"/>
      <w:r>
        <w:t xml:space="preserve">Please do not add a bibliography. </w:t>
      </w:r>
      <w:r w:rsidR="006B7EE5">
        <w:t xml:space="preserve">The bibliography will be </w:t>
      </w:r>
      <w:r>
        <w:t xml:space="preserve">automatically </w:t>
      </w:r>
      <w:r w:rsidR="006B7EE5">
        <w:t xml:space="preserve">generated for you. Creating a bibliography on your own will duplicate </w:t>
      </w:r>
      <w:r w:rsidR="5EB2FDDA">
        <w:t>an already</w:t>
      </w:r>
      <w:r w:rsidR="006B7EE5">
        <w:t xml:space="preserve"> existing </w:t>
      </w:r>
      <w:r w:rsidR="1C291823">
        <w:t>one</w:t>
      </w:r>
      <w:r w:rsidR="006B7EE5">
        <w:t>.</w:t>
      </w:r>
      <w:commentRangeEnd w:id="989"/>
      <w:r w:rsidR="006676FB">
        <w:rPr>
          <w:rStyle w:val="CommentReference"/>
        </w:rPr>
        <w:commentReference w:id="989"/>
      </w:r>
      <w:commentRangeEnd w:id="990"/>
      <w:r w:rsidR="00E46AB7">
        <w:rPr>
          <w:rStyle w:val="CommentReference"/>
        </w:rPr>
        <w:commentReference w:id="990"/>
      </w:r>
    </w:p>
    <w:bookmarkEnd w:id="980"/>
    <w:p w14:paraId="23191578" w14:textId="77777777" w:rsidR="00CC7DC6" w:rsidRPr="00C4091C" w:rsidRDefault="00CC7DC6" w:rsidP="00C4091C">
      <w:pPr>
        <w:pStyle w:val="BodyText"/>
      </w:pPr>
    </w:p>
    <w:sectPr w:rsidR="00CC7DC6" w:rsidRPr="00C4091C">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eutsch, Verena" w:date="2024-04-29T16:07:00Z" w:initials="DV">
    <w:p w14:paraId="40C7589F" w14:textId="77777777" w:rsidR="003336FC" w:rsidRDefault="003336FC" w:rsidP="006676FB">
      <w:pPr>
        <w:pStyle w:val="CommentText"/>
      </w:pPr>
      <w:r>
        <w:rPr>
          <w:rStyle w:val="CommentReference"/>
        </w:rPr>
        <w:annotationRef/>
      </w:r>
      <w:r>
        <w:t xml:space="preserve">General comment on the structure of this section: </w:t>
      </w:r>
      <w:r>
        <w:br/>
        <w:t xml:space="preserve">I would recommend to split this chapter into 2 parts: The first part should contain all basic elements required for the publication on the digital platform, such as heading, text, quotes, etc. and be directed towards users that are not very familiar with advanced word functions (i.e. our regular authors who write and submit in word). </w:t>
      </w:r>
      <w:r>
        <w:br/>
      </w:r>
      <w:r>
        <w:br/>
        <w:t xml:space="preserve">Everything that is more "advanced" and not absolutely necessary for the basic structure und functioning of the digital platform, could be grouped under a heading like "advanced elements". </w:t>
      </w:r>
    </w:p>
  </w:comment>
  <w:comment w:id="2" w:author="Deutsch, Verena" w:date="2024-04-29T16:07:00Z" w:initials="DV">
    <w:p w14:paraId="0314F14E" w14:textId="77777777" w:rsidR="007223A3" w:rsidRDefault="007223A3" w:rsidP="006676FB">
      <w:pPr>
        <w:pStyle w:val="CommentText"/>
      </w:pPr>
      <w:r>
        <w:rPr>
          <w:rStyle w:val="CommentReference"/>
        </w:rPr>
        <w:annotationRef/>
      </w:r>
      <w:r>
        <w:t>NB: as I noted in file 01, the formatting of headings (title case vs. sentence case) needs to be decided.</w:t>
      </w:r>
    </w:p>
  </w:comment>
  <w:comment w:id="3" w:author="Gabor Mihaly TOTH" w:date="2024-05-31T08:39:00Z" w:initials="GT">
    <w:p w14:paraId="293C7DF6" w14:textId="578A2FCD" w:rsidR="00603FE8" w:rsidRDefault="00603FE8">
      <w:pPr>
        <w:pStyle w:val="CommentText"/>
      </w:pPr>
      <w:r>
        <w:rPr>
          <w:rStyle w:val="CommentReference"/>
        </w:rPr>
        <w:annotationRef/>
      </w:r>
      <w:r>
        <w:fldChar w:fldCharType="begin"/>
      </w:r>
      <w:r>
        <w:instrText xml:space="preserve"> HYPERLINK "mailto:pawel.kaminski@uni.lu"</w:instrText>
      </w:r>
      <w:bookmarkStart w:id="7" w:name="_@_6F5E4B84B8674D6D94FFB9AF51DD91A7Z"/>
      <w:r>
        <w:fldChar w:fldCharType="separate"/>
      </w:r>
      <w:bookmarkEnd w:id="7"/>
      <w:r w:rsidRPr="735B1455">
        <w:rPr>
          <w:rStyle w:val="Mention"/>
          <w:noProof/>
        </w:rPr>
        <w:t>@Pawel KAMINSKI</w:t>
      </w:r>
      <w:r>
        <w:fldChar w:fldCharType="end"/>
      </w:r>
      <w:r w:rsidRPr="561FF12C">
        <w:t xml:space="preserve"> </w:t>
      </w:r>
    </w:p>
  </w:comment>
  <w:comment w:id="4" w:author="Pawel KAMINSKI" w:date="2024-06-04T10:42:00Z" w:initials="PK">
    <w:p w14:paraId="226FEDBE" w14:textId="77777777" w:rsidR="00CB10D2" w:rsidRDefault="00CB10D2" w:rsidP="001D6A36">
      <w:pPr>
        <w:pStyle w:val="CommentText"/>
      </w:pPr>
      <w:r>
        <w:rPr>
          <w:rStyle w:val="CommentReference"/>
        </w:rPr>
        <w:annotationRef/>
      </w:r>
      <w:r>
        <w:t>Good idea. I will split it.</w:t>
      </w:r>
    </w:p>
  </w:comment>
  <w:comment w:id="12" w:author="Borlinghaus, Anton" w:date="2024-04-30T16:07:00Z" w:initials="BA">
    <w:p w14:paraId="1DDE64C1" w14:textId="0F7139E6" w:rsidR="01064C96" w:rsidRDefault="01064C96">
      <w:pPr>
        <w:pStyle w:val="CommentText"/>
      </w:pPr>
      <w:r>
        <w:t xml:space="preserve">Maybe we should change the tonality a bit more towards our usual style. </w:t>
      </w:r>
      <w:r>
        <w:rPr>
          <w:rStyle w:val="CommentReference"/>
        </w:rPr>
        <w:annotationRef/>
      </w:r>
    </w:p>
  </w:comment>
  <w:comment w:id="13" w:author="Gabor Mihaly TOTH" w:date="2024-05-31T08:42:00Z" w:initials="GT">
    <w:p w14:paraId="373B7DEF" w14:textId="6A345217" w:rsidR="00603FE8" w:rsidRDefault="00603FE8">
      <w:pPr>
        <w:pStyle w:val="CommentText"/>
      </w:pPr>
      <w:r>
        <w:rPr>
          <w:rStyle w:val="CommentReference"/>
        </w:rPr>
        <w:annotationRef/>
      </w:r>
      <w:r w:rsidRPr="7DEFD34F">
        <w:t>to be done later</w:t>
      </w:r>
    </w:p>
  </w:comment>
  <w:comment w:id="14" w:author="Pawel KAMINSKI" w:date="2024-06-04T11:21:00Z" w:initials="PK">
    <w:p w14:paraId="19A44C9E" w14:textId="77777777" w:rsidR="00E679E4" w:rsidRDefault="00E679E4" w:rsidP="005D30D3">
      <w:pPr>
        <w:pStyle w:val="CommentText"/>
      </w:pPr>
      <w:r>
        <w:rPr>
          <w:rStyle w:val="CommentReference"/>
        </w:rPr>
        <w:annotationRef/>
      </w:r>
      <w:r>
        <w:t>👍</w:t>
      </w:r>
    </w:p>
  </w:comment>
  <w:comment w:id="16" w:author="Deutsch, Verena" w:date="2024-04-29T16:09:00Z" w:initials="DV">
    <w:p w14:paraId="55F42D2D" w14:textId="12AB56AE" w:rsidR="000A493C" w:rsidRDefault="000A493C" w:rsidP="006676FB">
      <w:pPr>
        <w:pStyle w:val="CommentText"/>
      </w:pPr>
      <w:r>
        <w:rPr>
          <w:rStyle w:val="CommentReference"/>
        </w:rPr>
        <w:annotationRef/>
      </w:r>
      <w:r>
        <w:t xml:space="preserve">Typesetting version and possibly digital version: </w:t>
      </w:r>
      <w:r>
        <w:br/>
        <w:t>When referring to figures, please write only "Figure 1 shows you…" or "for XY see Figure 1" or "… (Fig. 1)", but do not repeat the complete title of the figure.</w:t>
      </w:r>
    </w:p>
  </w:comment>
  <w:comment w:id="17" w:author="Gabor Mihaly TOTH" w:date="2024-05-31T08:43:00Z" w:initials="GT">
    <w:p w14:paraId="281AB941" w14:textId="3FBD8367" w:rsidR="00603FE8" w:rsidRDefault="00603FE8">
      <w:pPr>
        <w:pStyle w:val="CommentText"/>
      </w:pPr>
      <w:r>
        <w:rPr>
          <w:rStyle w:val="CommentReference"/>
        </w:rPr>
        <w:annotationRef/>
      </w:r>
      <w:r>
        <w:fldChar w:fldCharType="begin"/>
      </w:r>
      <w:r>
        <w:instrText xml:space="preserve"> HYPERLINK "mailto:pawel.kaminski@uni.lu"</w:instrText>
      </w:r>
      <w:bookmarkStart w:id="20" w:name="_@_02EB31D916E1472AA87CF37AF7DF613FZ"/>
      <w:r>
        <w:fldChar w:fldCharType="separate"/>
      </w:r>
      <w:bookmarkEnd w:id="20"/>
      <w:r w:rsidRPr="14914927">
        <w:rPr>
          <w:rStyle w:val="Mention"/>
          <w:noProof/>
        </w:rPr>
        <w:t>@Pawel KAMINSKI</w:t>
      </w:r>
      <w:r>
        <w:fldChar w:fldCharType="end"/>
      </w:r>
      <w:r w:rsidRPr="503CE742">
        <w:t xml:space="preserve"> </w:t>
      </w:r>
    </w:p>
  </w:comment>
  <w:comment w:id="18" w:author="Pawel KAMINSKI" w:date="2024-06-04T11:30:00Z" w:initials="PK">
    <w:p w14:paraId="69F1CA69" w14:textId="77777777" w:rsidR="00736E31" w:rsidRDefault="00903509" w:rsidP="00055666">
      <w:pPr>
        <w:pStyle w:val="CommentText"/>
      </w:pPr>
      <w:r>
        <w:rPr>
          <w:rStyle w:val="CommentReference"/>
        </w:rPr>
        <w:annotationRef/>
      </w:r>
      <w:r w:rsidR="00736E31">
        <w:t>In that case we should write an explicit rule in the guidelines. It would be time consuming to write this as a rule in the validation module, but it could be possible.</w:t>
      </w:r>
    </w:p>
  </w:comment>
  <w:comment w:id="41" w:author="Deutsch, Verena" w:date="2024-04-29T16:13:00Z" w:initials="DV">
    <w:p w14:paraId="661DBEE6" w14:textId="19E59679" w:rsidR="00FF6158" w:rsidRDefault="002C12D3" w:rsidP="006676FB">
      <w:pPr>
        <w:pStyle w:val="CommentText"/>
      </w:pPr>
      <w:r>
        <w:rPr>
          <w:rStyle w:val="CommentReference"/>
        </w:rPr>
        <w:annotationRef/>
      </w:r>
      <w:r w:rsidR="00FF6158">
        <w:t>FYI: there are word styles not mentioned here which we regularly use in typesetting, such as lists or bibliographies. We do not need authors to use these (so not a requirement from our side) but our colleague from production points out that these exist (in case you need them).</w:t>
      </w:r>
    </w:p>
  </w:comment>
  <w:comment w:id="42" w:author="Pawel KAMINSKI" w:date="2024-06-04T11:35:00Z" w:initials="PK">
    <w:p w14:paraId="02B7B37E" w14:textId="77777777" w:rsidR="00CC5701" w:rsidRDefault="00CC5701" w:rsidP="00F87C7C">
      <w:pPr>
        <w:pStyle w:val="CommentText"/>
      </w:pPr>
      <w:r>
        <w:rPr>
          <w:rStyle w:val="CommentReference"/>
        </w:rPr>
        <w:annotationRef/>
      </w:r>
      <w:r>
        <w:t>Those will definitely be useful when we will output another word file for the paper version. For now, I think we can leave the list as is and add new styles when needed.</w:t>
      </w:r>
    </w:p>
  </w:comment>
  <w:comment w:id="49" w:author="Deutsch, Verena" w:date="2024-04-29T16:21:00Z" w:initials="DV">
    <w:p w14:paraId="7E702395" w14:textId="4DDD8258" w:rsidR="00DB021A" w:rsidRDefault="00DB021A" w:rsidP="006676FB">
      <w:pPr>
        <w:pStyle w:val="CommentText"/>
      </w:pPr>
      <w:r>
        <w:rPr>
          <w:rStyle w:val="CommentReference"/>
        </w:rPr>
        <w:annotationRef/>
      </w:r>
      <w:r>
        <w:t>These two tables here do not show up in the digital version of these instructions but would be important to see as an example.</w:t>
      </w:r>
    </w:p>
  </w:comment>
  <w:comment w:id="50" w:author="Gabor Mihaly TOTH" w:date="2024-05-31T08:44:00Z" w:initials="GT">
    <w:p w14:paraId="2BAAAA48" w14:textId="63D9BEE5" w:rsidR="00603FE8" w:rsidRDefault="00603FE8">
      <w:pPr>
        <w:pStyle w:val="CommentText"/>
      </w:pPr>
      <w:r>
        <w:rPr>
          <w:rStyle w:val="CommentReference"/>
        </w:rPr>
        <w:annotationRef/>
      </w:r>
      <w:r>
        <w:fldChar w:fldCharType="begin"/>
      </w:r>
      <w:r>
        <w:instrText xml:space="preserve"> HYPERLINK "mailto:pawel.kaminski@uni.lu"</w:instrText>
      </w:r>
      <w:bookmarkStart w:id="52" w:name="_@_124B18F4528A41C5BA821B5BBC5ABE4AZ"/>
      <w:r>
        <w:fldChar w:fldCharType="separate"/>
      </w:r>
      <w:bookmarkEnd w:id="52"/>
      <w:r w:rsidRPr="759EE1DC">
        <w:rPr>
          <w:rStyle w:val="Mention"/>
          <w:noProof/>
        </w:rPr>
        <w:t>@Pawel KAMINSKI</w:t>
      </w:r>
      <w:r>
        <w:fldChar w:fldCharType="end"/>
      </w:r>
      <w:r w:rsidRPr="40E8758B">
        <w:t xml:space="preserve"> </w:t>
      </w:r>
    </w:p>
  </w:comment>
  <w:comment w:id="51" w:author="Pawel KAMINSKI" w:date="2024-06-05T10:50:00Z" w:initials="PK">
    <w:p w14:paraId="132EE511" w14:textId="77777777" w:rsidR="008B7DFA" w:rsidRDefault="008B7DFA" w:rsidP="00592067">
      <w:pPr>
        <w:pStyle w:val="CommentText"/>
      </w:pPr>
      <w:r>
        <w:rPr>
          <w:rStyle w:val="CommentReference"/>
        </w:rPr>
        <w:annotationRef/>
      </w:r>
      <w:r>
        <w:t>I'll fix it.</w:t>
      </w:r>
    </w:p>
  </w:comment>
  <w:comment w:id="68" w:author="Borlinghaus, Anton" w:date="2024-04-30T16:10:00Z" w:initials="BA">
    <w:p w14:paraId="2DD4BEDD" w14:textId="42A91378" w:rsidR="01064C96" w:rsidRDefault="01064C96">
      <w:pPr>
        <w:pStyle w:val="CommentText"/>
      </w:pPr>
      <w:r>
        <w:t>What do you mean by that?</w:t>
      </w:r>
      <w:r>
        <w:rPr>
          <w:rStyle w:val="CommentReference"/>
        </w:rPr>
        <w:annotationRef/>
      </w:r>
    </w:p>
  </w:comment>
  <w:comment w:id="69" w:author="Gabor Mihaly TOTH" w:date="2024-05-31T08:47:00Z" w:initials="GT">
    <w:p w14:paraId="22BAABEC" w14:textId="2CFBB11F" w:rsidR="00603FE8" w:rsidRDefault="00603FE8">
      <w:pPr>
        <w:pStyle w:val="CommentText"/>
      </w:pPr>
      <w:r>
        <w:rPr>
          <w:rStyle w:val="CommentReference"/>
        </w:rPr>
        <w:annotationRef/>
      </w:r>
      <w:r w:rsidRPr="41ADCF63">
        <w:t>I do not understand this either</w:t>
      </w:r>
    </w:p>
  </w:comment>
  <w:comment w:id="70" w:author="Pawel KAMINSKI" w:date="2024-06-05T10:49:00Z" w:initials="PK">
    <w:p w14:paraId="1E7577C2" w14:textId="77777777" w:rsidR="00711CCD" w:rsidRDefault="00711CCD" w:rsidP="00321EAD">
      <w:pPr>
        <w:pStyle w:val="CommentText"/>
      </w:pPr>
      <w:r>
        <w:rPr>
          <w:rStyle w:val="CommentReference"/>
        </w:rPr>
        <w:annotationRef/>
      </w:r>
      <w:r>
        <w:t>It's for cases when there is an asset inserted directly into the word file and also a "##Digital-version" field. In the future it might be not needed, but for the prototype phase it's for handling conflicts between these two.</w:t>
      </w:r>
    </w:p>
  </w:comment>
  <w:comment w:id="75" w:author="Deutsch, Verena [2]" w:date="2024-04-15T17:54:00Z" w:initials="DV">
    <w:p w14:paraId="073C079C" w14:textId="21EB3454" w:rsidR="00540965" w:rsidRDefault="008C71B8" w:rsidP="16EC2E15">
      <w:pPr>
        <w:pStyle w:val="CommentText"/>
      </w:pPr>
      <w:r>
        <w:rPr>
          <w:rStyle w:val="CommentReference"/>
        </w:rPr>
        <w:annotationRef/>
      </w:r>
      <w:r w:rsidR="16EC2E15">
        <w:t>We need to keep in mind that some illustrations will just be photographs taken by the author or scans from archives etc. I assume this would be the category "Original" and the other categories can be left empty?</w:t>
      </w:r>
    </w:p>
    <w:p w14:paraId="72AB69B2" w14:textId="45B0E98E" w:rsidR="00540965" w:rsidRDefault="00540965" w:rsidP="16EC2E15">
      <w:pPr>
        <w:pStyle w:val="CommentText"/>
      </w:pPr>
    </w:p>
    <w:p w14:paraId="37F1FF6E" w14:textId="04F40D3B" w:rsidR="00540965" w:rsidRDefault="16EC2E15" w:rsidP="16EC2E15">
      <w:pPr>
        <w:pStyle w:val="CommentText"/>
      </w:pPr>
      <w:r>
        <w:t>It might be good to indicate mandatory and optional categories for this table?</w:t>
      </w:r>
    </w:p>
    <w:p w14:paraId="5D7683DD" w14:textId="774AD6F6" w:rsidR="00540965" w:rsidRDefault="00540965" w:rsidP="16EC2E15">
      <w:pPr>
        <w:pStyle w:val="CommentText"/>
      </w:pPr>
    </w:p>
    <w:p w14:paraId="5CEDAFC3" w14:textId="15F72BBC" w:rsidR="00540965" w:rsidRDefault="16EC2E15" w:rsidP="16EC2E15">
      <w:pPr>
        <w:pStyle w:val="CommentText"/>
      </w:pPr>
      <w:r>
        <w:t xml:space="preserve">I would suggest to add at least 2 more categories: </w:t>
      </w:r>
    </w:p>
    <w:p w14:paraId="70071CC5" w14:textId="2364EAC7" w:rsidR="00540965" w:rsidRDefault="16EC2E15" w:rsidP="16EC2E15">
      <w:pPr>
        <w:pStyle w:val="CommentText"/>
      </w:pPr>
      <w:r>
        <w:t>1) descriptive title (as this would be good to have in order to create figure captions automatically, this could be something like the name of a painting or the description of a graph).</w:t>
      </w:r>
    </w:p>
    <w:p w14:paraId="113CD4BE" w14:textId="6A7430BE" w:rsidR="00540965" w:rsidRDefault="16EC2E15" w:rsidP="16EC2E15">
      <w:pPr>
        <w:pStyle w:val="CommentText"/>
      </w:pPr>
      <w:r>
        <w:t xml:space="preserve">2) indication of color vs. black and white, both for platform and print-version. We will need to establish how many colour images we can include into the print/ebook without extra costs, but asides from this, it can be a question of image permissions as well. A common example would be an author discussing screenshots from social media or memes where it will not be possible to obtain permission. If authors want to show these images as part of their academic work and part of their argument, the image can only be in black&amp;white. </w:t>
      </w:r>
    </w:p>
    <w:p w14:paraId="1E76EB14" w14:textId="68CA25BB" w:rsidR="00540965" w:rsidRDefault="00540965" w:rsidP="16EC2E15">
      <w:pPr>
        <w:pStyle w:val="CommentText"/>
      </w:pPr>
    </w:p>
    <w:p w14:paraId="51EB5A8F" w14:textId="1D039994" w:rsidR="00540965" w:rsidRDefault="16EC2E15" w:rsidP="16EC2E15">
      <w:pPr>
        <w:pStyle w:val="CommentText"/>
      </w:pPr>
      <w:r>
        <w:t>Third: I would find it helpful to have a row "Include also in paper version" "Yes/No" -it could be very helpful if the computer could then pull a list of illustrations for tyepsetting or even put together these files. Or is it sufficient if the category "paper source" stays empty to indicate that this asset will not be part of the paper version?</w:t>
      </w:r>
    </w:p>
  </w:comment>
  <w:comment w:id="76" w:author="Pawel KAMINSKI" w:date="2024-06-04T12:57:00Z" w:initials="PK">
    <w:p w14:paraId="660E220D" w14:textId="77777777" w:rsidR="00820BE1" w:rsidRDefault="00437045">
      <w:pPr>
        <w:pStyle w:val="CommentText"/>
      </w:pPr>
      <w:r>
        <w:rPr>
          <w:rStyle w:val="CommentReference"/>
        </w:rPr>
        <w:annotationRef/>
      </w:r>
      <w:r w:rsidR="00820BE1">
        <w:t>Thank you for raising those issues. I think each deserves it's own Jira task and some discussion on the details of implementation.</w:t>
      </w:r>
    </w:p>
    <w:p w14:paraId="473D40A3" w14:textId="77777777" w:rsidR="00820BE1" w:rsidRDefault="00820BE1">
      <w:pPr>
        <w:pStyle w:val="CommentText"/>
      </w:pPr>
    </w:p>
    <w:p w14:paraId="13E586FB" w14:textId="77777777" w:rsidR="00820BE1" w:rsidRDefault="00820BE1">
      <w:pPr>
        <w:pStyle w:val="CommentText"/>
      </w:pPr>
      <w:r>
        <w:t>Regarding the fields for the copyright, please consider the current fields as an initial proposal. Please provide information what kind of data is needed, especially which data is needed, which is mandatory and which is optional (with conditions if needed, e.g. "##License-name" is required only when describing an image or a video, but not a dataset csv file and so on), with short description of fields for the guidelines.</w:t>
      </w:r>
    </w:p>
    <w:p w14:paraId="677815E3" w14:textId="77777777" w:rsidR="00820BE1" w:rsidRDefault="00820BE1">
      <w:pPr>
        <w:pStyle w:val="CommentText"/>
      </w:pPr>
    </w:p>
    <w:p w14:paraId="04EC82FB" w14:textId="77777777" w:rsidR="00820BE1" w:rsidRDefault="00820BE1">
      <w:pPr>
        <w:pStyle w:val="CommentText"/>
      </w:pPr>
      <w:r>
        <w:t>As for the descriptive title, I think we should require authors to use MS Word captions. I can add a verification rule to check if each table, video, image, etc. has a caption if needed. This is the way authors can create cross-references across the manuscript. In addition, we could have a separate field in Metadata Tables, but that seems redundant. I think we should require authors to write their own captions instead of generating captions automatically (which we could do, but then adding cross-references will be difficult).</w:t>
      </w:r>
    </w:p>
    <w:p w14:paraId="00697EAD" w14:textId="77777777" w:rsidR="00820BE1" w:rsidRDefault="00820BE1">
      <w:pPr>
        <w:pStyle w:val="CommentText"/>
      </w:pPr>
    </w:p>
    <w:p w14:paraId="6A2D5BC2" w14:textId="77777777" w:rsidR="00820BE1" w:rsidRDefault="00820BE1">
      <w:pPr>
        <w:pStyle w:val="CommentText"/>
      </w:pPr>
      <w:r>
        <w:t>As for color vs. black and white, this requirement is new to me, I need more information. Is this only to count assets or do you need some kind of pipeline for handling those issues?</w:t>
      </w:r>
    </w:p>
    <w:p w14:paraId="6926020F" w14:textId="77777777" w:rsidR="00820BE1" w:rsidRDefault="00820BE1">
      <w:pPr>
        <w:pStyle w:val="CommentText"/>
      </w:pPr>
    </w:p>
    <w:p w14:paraId="7229E6D7" w14:textId="77777777" w:rsidR="00820BE1" w:rsidRDefault="00820BE1">
      <w:pPr>
        <w:pStyle w:val="CommentText"/>
      </w:pPr>
      <w:r>
        <w:t>Re. "Include also in paper version" field, I think we should always avoid redundant fields. It seems totally possible to just list all the "##Paper source" fields.</w:t>
      </w:r>
    </w:p>
    <w:p w14:paraId="4C89CDCD" w14:textId="77777777" w:rsidR="00820BE1" w:rsidRDefault="00820BE1">
      <w:pPr>
        <w:pStyle w:val="CommentText"/>
      </w:pPr>
    </w:p>
    <w:p w14:paraId="42D06406" w14:textId="77777777" w:rsidR="00820BE1" w:rsidRDefault="00820BE1" w:rsidP="003D5AB9">
      <w:pPr>
        <w:pStyle w:val="CommentText"/>
      </w:pPr>
      <w:r>
        <w:t>By the way, please provide me with a list of all information that you need reported to the editors. We can always add more information later, but I have to know in advance what kind of data you need reported.</w:t>
      </w:r>
    </w:p>
  </w:comment>
  <w:comment w:id="81" w:author="Deutsch, Verena [2]" w:date="2024-04-15T17:50:00Z" w:initials="DV">
    <w:p w14:paraId="7E7070DC" w14:textId="44CB69D8" w:rsidR="00540965" w:rsidRDefault="008C71B8">
      <w:pPr>
        <w:pStyle w:val="CommentText"/>
      </w:pPr>
      <w:r>
        <w:rPr>
          <w:rStyle w:val="CommentReference"/>
        </w:rPr>
        <w:annotationRef/>
      </w:r>
      <w:r w:rsidR="00540965">
        <w:t>Will we be able to turn the metadata table into a figure caption automatically? Figure captions should be structured like this: "Fig. 1: descriptive title; source/copyright information"</w:t>
      </w:r>
      <w:r w:rsidR="00540965">
        <w:br/>
        <w:t>Can this information be pulled from the table automatically or do we need an additional line in the meta data table for this information?</w:t>
      </w:r>
      <w:r w:rsidR="00540965">
        <w:br/>
      </w:r>
      <w:r w:rsidR="00540965">
        <w:br/>
        <w:t>For the print and PDF book, a caption as described above will be mandatory, but I assume that even in the digital version, the copyright information does need to be shown somewhere close to the illustration.</w:t>
      </w:r>
    </w:p>
  </w:comment>
  <w:comment w:id="82" w:author="Borlinghaus, Anton" w:date="2024-04-30T10:08:00Z" w:initials="BA">
    <w:p w14:paraId="229F45F7" w14:textId="4F3D74ED" w:rsidR="01064C96" w:rsidRDefault="01064C96">
      <w:pPr>
        <w:pStyle w:val="CommentText"/>
      </w:pPr>
      <w:r>
        <w:t>I guess it works to generate the captions directly from the fields in the table. A caption like in the print version should fit in the digital version as well.?</w:t>
      </w:r>
      <w:r>
        <w:rPr>
          <w:rStyle w:val="CommentReference"/>
        </w:rPr>
        <w:annotationRef/>
      </w:r>
    </w:p>
  </w:comment>
  <w:comment w:id="83" w:author="Pawel KAMINSKI" w:date="2024-06-04T14:09:00Z" w:initials="PK">
    <w:p w14:paraId="1185D808" w14:textId="77777777" w:rsidR="00B25EDE" w:rsidRDefault="00B25EDE">
      <w:pPr>
        <w:pStyle w:val="CommentText"/>
      </w:pPr>
      <w:r>
        <w:rPr>
          <w:rStyle w:val="CommentReference"/>
        </w:rPr>
        <w:annotationRef/>
      </w:r>
      <w:r>
        <w:t>We can require users to:</w:t>
      </w:r>
    </w:p>
    <w:p w14:paraId="56BD6ECA" w14:textId="77777777" w:rsidR="00B25EDE" w:rsidRDefault="00B25EDE">
      <w:pPr>
        <w:pStyle w:val="CommentText"/>
      </w:pPr>
    </w:p>
    <w:p w14:paraId="3C502AF4" w14:textId="77777777" w:rsidR="00B25EDE" w:rsidRDefault="00B25EDE">
      <w:pPr>
        <w:pStyle w:val="CommentText"/>
      </w:pPr>
      <w:r>
        <w:t>a) put the caption information in a certain field in a Metadata Table and generate captions out of that or</w:t>
      </w:r>
    </w:p>
    <w:p w14:paraId="6A8C97DF" w14:textId="77777777" w:rsidR="00B25EDE" w:rsidRDefault="00B25EDE">
      <w:pPr>
        <w:pStyle w:val="CommentText"/>
      </w:pPr>
    </w:p>
    <w:p w14:paraId="2EAB3FEC" w14:textId="77777777" w:rsidR="00B25EDE" w:rsidRDefault="00B25EDE">
      <w:pPr>
        <w:pStyle w:val="CommentText"/>
      </w:pPr>
      <w:r>
        <w:t>b) use the standard MS Word captions (see the "Inserting Captions" section), write a verification rule to check if each table, video, image, etc. has a caption, and report to author/editor all the places where it is missing a caption.</w:t>
      </w:r>
    </w:p>
    <w:p w14:paraId="7AC00883" w14:textId="77777777" w:rsidR="00B25EDE" w:rsidRDefault="00B25EDE">
      <w:pPr>
        <w:pStyle w:val="CommentText"/>
      </w:pPr>
    </w:p>
    <w:p w14:paraId="50B3B574" w14:textId="77777777" w:rsidR="00B25EDE" w:rsidRDefault="00B25EDE" w:rsidP="00763544">
      <w:pPr>
        <w:pStyle w:val="CommentText"/>
      </w:pPr>
      <w:r>
        <w:t>I am in favor of the second options, because by using standard MS Word captions authors will be able to cross-reference elements of their own book.</w:t>
      </w:r>
    </w:p>
  </w:comment>
  <w:comment w:id="85" w:author="Deutsch, Verena" w:date="2024-04-29T16:27:00Z" w:initials="DV">
    <w:p w14:paraId="6DF1777E" w14:textId="6CAB41B7" w:rsidR="0473A74A" w:rsidRDefault="0473A74A">
      <w:pPr>
        <w:pStyle w:val="CommentText"/>
      </w:pPr>
      <w:r>
        <w:t>NB: This sub-heading would need to have a different style or you'll need to add at least a second sub-heading of the same style/hierarchy level.</w:t>
      </w:r>
      <w:r>
        <w:rPr>
          <w:rStyle w:val="CommentReference"/>
        </w:rPr>
        <w:annotationRef/>
      </w:r>
    </w:p>
  </w:comment>
  <w:comment w:id="86" w:author="Pawel KAMINSKI" w:date="2024-06-04T14:11:00Z" w:initials="PK">
    <w:p w14:paraId="123A5009" w14:textId="77777777" w:rsidR="00957B94" w:rsidRDefault="00957B94" w:rsidP="009A6ED0">
      <w:pPr>
        <w:pStyle w:val="CommentText"/>
      </w:pPr>
      <w:r>
        <w:rPr>
          <w:rStyle w:val="CommentReference"/>
        </w:rPr>
        <w:annotationRef/>
      </w:r>
      <w:r>
        <w:t>I changed it to heading 4.</w:t>
      </w:r>
    </w:p>
  </w:comment>
  <w:comment w:id="107" w:author="Deutsch, Verena" w:date="2024-04-29T17:11:00Z" w:initials="DV">
    <w:p w14:paraId="736C4F26" w14:textId="77777777" w:rsidR="00B73A92" w:rsidRDefault="00B73A92" w:rsidP="00B73A92">
      <w:pPr>
        <w:pStyle w:val="CommentText"/>
      </w:pPr>
      <w:r>
        <w:rPr>
          <w:rStyle w:val="CommentReference"/>
        </w:rPr>
        <w:annotationRef/>
      </w:r>
      <w:r>
        <w:t>Should this be a sub-section of the section "Cross references"? It could also be section "Links and Cross-references" and include the part on links above.</w:t>
      </w:r>
    </w:p>
  </w:comment>
  <w:comment w:id="108" w:author="Pawel KAMINSKI" w:date="2024-06-04T15:51:00Z" w:initials="PK">
    <w:p w14:paraId="1D256C0D" w14:textId="77777777" w:rsidR="00B73A92" w:rsidRDefault="00B73A92" w:rsidP="00B73A92">
      <w:pPr>
        <w:pStyle w:val="CommentText"/>
      </w:pPr>
      <w:r>
        <w:rPr>
          <w:rStyle w:val="CommentReference"/>
        </w:rPr>
        <w:annotationRef/>
      </w:r>
      <w:r>
        <w:t>I can make a "Links and Cross-references" heading level 2 and put all related content there.</w:t>
      </w:r>
    </w:p>
  </w:comment>
  <w:comment w:id="109" w:author="Pawel KAMINSKI" w:date="2024-06-04T16:05:00Z" w:initials="PK">
    <w:p w14:paraId="1EE92A0D" w14:textId="77777777" w:rsidR="00615581" w:rsidRDefault="001E6B1D" w:rsidP="002D1201">
      <w:pPr>
        <w:pStyle w:val="CommentText"/>
      </w:pPr>
      <w:r>
        <w:rPr>
          <w:rStyle w:val="CommentReference"/>
        </w:rPr>
        <w:annotationRef/>
      </w:r>
      <w:r w:rsidR="00615581">
        <w:t>I moved this section to the beginning next to the metadata table explanations. Maybe it could be even it's own chapter (file). Let me know if you think this is a good idea.</w:t>
      </w:r>
    </w:p>
  </w:comment>
  <w:comment w:id="116" w:author="Deutsch, Verena" w:date="2024-04-29T17:12:00Z" w:initials="DV">
    <w:p w14:paraId="3FAF0351" w14:textId="436CEEF3" w:rsidR="00B73A92" w:rsidRDefault="00B73A92" w:rsidP="00B73A92">
      <w:pPr>
        <w:pStyle w:val="CommentText"/>
      </w:pPr>
      <w:r>
        <w:rPr>
          <w:rStyle w:val="CommentReference"/>
        </w:rPr>
        <w:annotationRef/>
      </w:r>
      <w:r>
        <w:t xml:space="preserve">Typesetting/print: cross references are not a problem but they will automatically get removed during typesetting, i.e. they will not work in the ebook PDF. </w:t>
      </w:r>
    </w:p>
  </w:comment>
  <w:comment w:id="117" w:author="Pawel KAMINSKI" w:date="2024-06-04T15:52:00Z" w:initials="PK">
    <w:p w14:paraId="381F170A" w14:textId="77777777" w:rsidR="00B73A92" w:rsidRDefault="00B73A92" w:rsidP="00B73A92">
      <w:pPr>
        <w:pStyle w:val="CommentText"/>
      </w:pPr>
      <w:r>
        <w:rPr>
          <w:rStyle w:val="CommentReference"/>
        </w:rPr>
        <w:annotationRef/>
      </w:r>
      <w:r>
        <w:t>Is there a way to preserve links in the ebook PDF?</w:t>
      </w:r>
    </w:p>
  </w:comment>
  <w:comment w:id="132" w:author="Deutsch, Verena" w:date="2024-04-29T17:16:00Z" w:initials="DV">
    <w:p w14:paraId="1BC3A198" w14:textId="77777777" w:rsidR="00B73A92" w:rsidRDefault="00B73A92" w:rsidP="00B73A92">
      <w:pPr>
        <w:pStyle w:val="CommentText"/>
      </w:pPr>
      <w:r>
        <w:rPr>
          <w:rStyle w:val="CommentReference"/>
        </w:rPr>
        <w:annotationRef/>
      </w:r>
      <w:r>
        <w:t xml:space="preserve">Guidline structure: I get that this makes sense here because of the cross-references, but at the same time it might also be good to talk about this when we talk about multimedia and meta data table? </w:t>
      </w:r>
      <w:r>
        <w:br/>
      </w:r>
      <w:r>
        <w:br/>
        <w:t>Typesetting: We can work with these types of captions, but we do not require them. A caption as plain text would be enough for us.</w:t>
      </w:r>
      <w:r>
        <w:br/>
      </w:r>
      <w:r>
        <w:br/>
        <w:t>Practicality: Could they be created from the metadata table automatically? Are we creating extra work for authors here? Do we want to emphasis, that this only needs to be done IF authors want cross-references?</w:t>
      </w:r>
    </w:p>
  </w:comment>
  <w:comment w:id="133" w:author="Borlinghaus, Anton" w:date="2024-04-30T11:07:00Z" w:initials="BA">
    <w:p w14:paraId="3B1AF838" w14:textId="77777777" w:rsidR="00B73A92" w:rsidRDefault="00B73A92" w:rsidP="00B73A92">
      <w:pPr>
        <w:pStyle w:val="CommentText"/>
      </w:pPr>
      <w:r>
        <w:t>Very good point. Do we even need captions when we have the metadata tables? Anyway talking about captions also in the section about the metadata tables would make sense to me.</w:t>
      </w:r>
      <w:r>
        <w:rPr>
          <w:rStyle w:val="CommentReference"/>
        </w:rPr>
        <w:annotationRef/>
      </w:r>
    </w:p>
  </w:comment>
  <w:comment w:id="134" w:author="Pawel KAMINSKI" w:date="2024-06-04T16:08:00Z" w:initials="PK">
    <w:p w14:paraId="5CF03A87" w14:textId="77777777" w:rsidR="006B4727" w:rsidRDefault="006B4727" w:rsidP="00017808">
      <w:pPr>
        <w:pStyle w:val="CommentText"/>
      </w:pPr>
      <w:r>
        <w:rPr>
          <w:rStyle w:val="CommentReference"/>
        </w:rPr>
        <w:annotationRef/>
      </w:r>
      <w:r>
        <w:t>I moved this section next to the section about metadata tables.</w:t>
      </w:r>
    </w:p>
  </w:comment>
  <w:comment w:id="135" w:author="Pawel KAMINSKI" w:date="2024-06-04T16:19:00Z" w:initials="PK">
    <w:p w14:paraId="4424472A" w14:textId="77777777" w:rsidR="00326686" w:rsidRDefault="00326686">
      <w:pPr>
        <w:pStyle w:val="CommentText"/>
      </w:pPr>
      <w:r>
        <w:rPr>
          <w:rStyle w:val="CommentReference"/>
        </w:rPr>
        <w:annotationRef/>
      </w:r>
      <w:r>
        <w:t>Q: "Could they be created from the metadata table automatically?"</w:t>
      </w:r>
    </w:p>
    <w:p w14:paraId="3ECAECE0" w14:textId="77777777" w:rsidR="00326686" w:rsidRDefault="00326686">
      <w:pPr>
        <w:pStyle w:val="CommentText"/>
      </w:pPr>
      <w:r>
        <w:t>A: It can, but then the authors would have problem how to reference a table or a figure. If we require them to use the standard MS Word then can rely on standard Word cross-referencing.</w:t>
      </w:r>
    </w:p>
    <w:p w14:paraId="09EE2652" w14:textId="77777777" w:rsidR="00326686" w:rsidRDefault="00326686">
      <w:pPr>
        <w:pStyle w:val="CommentText"/>
      </w:pPr>
    </w:p>
    <w:p w14:paraId="1040BC35" w14:textId="77777777" w:rsidR="00326686" w:rsidRDefault="00326686">
      <w:pPr>
        <w:pStyle w:val="CommentText"/>
      </w:pPr>
      <w:r>
        <w:t>I propose to write a verification rule to check if every object that should have a caption has one. We can also check for formatting etc.</w:t>
      </w:r>
    </w:p>
    <w:p w14:paraId="1E80FB5F" w14:textId="77777777" w:rsidR="00326686" w:rsidRDefault="00326686">
      <w:pPr>
        <w:pStyle w:val="CommentText"/>
      </w:pPr>
    </w:p>
    <w:p w14:paraId="5538353D" w14:textId="77777777" w:rsidR="00326686" w:rsidRDefault="00326686">
      <w:pPr>
        <w:pStyle w:val="CommentText"/>
      </w:pPr>
      <w:r>
        <w:t>And I agree, we shouldn't make extra work for authors. I propose requiring them to use MS Word captions without duplicating this content in Metadata Tables.</w:t>
      </w:r>
    </w:p>
    <w:p w14:paraId="685F5B2C" w14:textId="77777777" w:rsidR="00326686" w:rsidRDefault="00326686">
      <w:pPr>
        <w:pStyle w:val="CommentText"/>
      </w:pPr>
    </w:p>
    <w:p w14:paraId="09DA9BEC" w14:textId="77777777" w:rsidR="00326686" w:rsidRDefault="00326686" w:rsidP="00D50DC6">
      <w:pPr>
        <w:pStyle w:val="CommentText"/>
      </w:pPr>
      <w:r>
        <w:t>Also, we shouldn't require different types of captions depending if there is cross-reference or not.</w:t>
      </w:r>
    </w:p>
  </w:comment>
  <w:comment w:id="225" w:author="Deutsch, Verena" w:date="2024-04-29T17:24:00Z" w:initials="DV">
    <w:p w14:paraId="31596198" w14:textId="77777777" w:rsidR="00D12295" w:rsidRDefault="00D12295" w:rsidP="00D12295">
      <w:pPr>
        <w:pStyle w:val="CommentText"/>
      </w:pPr>
      <w:r>
        <w:rPr>
          <w:rStyle w:val="CommentReference"/>
        </w:rPr>
        <w:annotationRef/>
      </w:r>
      <w:r>
        <w:t xml:space="preserve">Strong recommandation to use only this cross-reference, at least for figures and tables. </w:t>
      </w:r>
    </w:p>
  </w:comment>
  <w:comment w:id="226" w:author="Pawel KAMINSKI" w:date="2024-06-04T16:25:00Z" w:initials="PK">
    <w:p w14:paraId="27E557A0" w14:textId="77777777" w:rsidR="00D12295" w:rsidRDefault="00D12295" w:rsidP="00D617AB">
      <w:pPr>
        <w:pStyle w:val="CommentText"/>
      </w:pPr>
      <w:r>
        <w:rPr>
          <w:rStyle w:val="CommentReference"/>
        </w:rPr>
        <w:annotationRef/>
      </w:r>
      <w:r>
        <w:t>👍</w:t>
      </w:r>
    </w:p>
  </w:comment>
  <w:comment w:id="260" w:author="Deutsch, Verena" w:date="2024-04-29T17:25:00Z" w:initials="DV">
    <w:p w14:paraId="2603537F" w14:textId="77777777" w:rsidR="00B73A92" w:rsidRDefault="00B73A92" w:rsidP="00B73A92">
      <w:pPr>
        <w:pStyle w:val="CommentText"/>
      </w:pPr>
      <w:r>
        <w:rPr>
          <w:rStyle w:val="CommentReference"/>
        </w:rPr>
        <w:annotationRef/>
      </w:r>
      <w:r>
        <w:t>What does this mean?</w:t>
      </w:r>
    </w:p>
  </w:comment>
  <w:comment w:id="261" w:author="Pawel KAMINSKI" w:date="2024-06-04T16:37:00Z" w:initials="PK">
    <w:p w14:paraId="36BDD78D" w14:textId="77777777" w:rsidR="00C40D48" w:rsidRDefault="00C40D48" w:rsidP="00992C3B">
      <w:pPr>
        <w:pStyle w:val="CommentText"/>
      </w:pPr>
      <w:r>
        <w:rPr>
          <w:rStyle w:val="CommentReference"/>
        </w:rPr>
        <w:annotationRef/>
      </w:r>
      <w:r>
        <w:t>The cross-referencing headers is still work in progress and will be for a while.</w:t>
      </w:r>
    </w:p>
  </w:comment>
  <w:comment w:id="305" w:author="Gabor Mihaly TOTH" w:date="2024-05-31T08:49:00Z" w:initials="GT">
    <w:p w14:paraId="526EF10C" w14:textId="474ECE73" w:rsidR="00603FE8" w:rsidRDefault="00603FE8">
      <w:pPr>
        <w:pStyle w:val="CommentText"/>
      </w:pPr>
      <w:r>
        <w:rPr>
          <w:rStyle w:val="CommentReference"/>
        </w:rPr>
        <w:annotationRef/>
      </w:r>
      <w:r w:rsidRPr="13599B89">
        <w:t>what is a contribution heading?</w:t>
      </w:r>
    </w:p>
  </w:comment>
  <w:comment w:id="306" w:author="Pawel KAMINSKI" w:date="2024-06-04T14:14:00Z" w:initials="PK">
    <w:p w14:paraId="0A4AA4C3" w14:textId="77777777" w:rsidR="001E66DB" w:rsidRDefault="001E66DB">
      <w:pPr>
        <w:pStyle w:val="CommentText"/>
      </w:pPr>
      <w:r>
        <w:rPr>
          <w:rStyle w:val="CommentReference"/>
        </w:rPr>
        <w:annotationRef/>
      </w:r>
      <w:r>
        <w:t>No idea, I repeated this after the previous Guidelines for Drafting Manuscript.</w:t>
      </w:r>
    </w:p>
    <w:p w14:paraId="01121981" w14:textId="77777777" w:rsidR="001E66DB" w:rsidRDefault="005A2925" w:rsidP="003F1BD3">
      <w:pPr>
        <w:pStyle w:val="CommentText"/>
      </w:pPr>
      <w:hyperlink r:id="rId1" w:history="1">
        <w:r w:rsidR="001E66DB" w:rsidRPr="003F1BD3">
          <w:rPr>
            <w:rStyle w:val="Hyperlink"/>
          </w:rPr>
          <w:t>AUTH_GuidelinesforDraftingManuscripts.pdf</w:t>
        </w:r>
      </w:hyperlink>
      <w:r w:rsidR="001E66DB">
        <w:t xml:space="preserve"> </w:t>
      </w:r>
    </w:p>
  </w:comment>
  <w:comment w:id="307" w:author="Deutsch, Verena" w:date="2024-04-29T16:38:00Z" w:initials="DV">
    <w:p w14:paraId="36F9B12F" w14:textId="3ED96BC9" w:rsidR="47A77F4B" w:rsidRDefault="47A77F4B">
      <w:pPr>
        <w:pStyle w:val="CommentText"/>
      </w:pPr>
      <w:r>
        <w:t>In typesetting, this will happen automatically. Will it not happen automatically in the digital platform?</w:t>
      </w:r>
      <w:r>
        <w:rPr>
          <w:rStyle w:val="CommentReference"/>
        </w:rPr>
        <w:annotationRef/>
      </w:r>
    </w:p>
  </w:comment>
  <w:comment w:id="308" w:author="Pawel KAMINSKI" w:date="2024-06-04T14:20:00Z" w:initials="PK">
    <w:p w14:paraId="6A8C4342" w14:textId="77777777" w:rsidR="00350446" w:rsidRDefault="00350446" w:rsidP="008C7C0A">
      <w:pPr>
        <w:pStyle w:val="CommentText"/>
      </w:pPr>
      <w:r>
        <w:rPr>
          <w:rStyle w:val="CommentReference"/>
        </w:rPr>
        <w:annotationRef/>
      </w:r>
      <w:r>
        <w:t>Yes, I repeated this part after the previous Guidelines for Drafting Manuscript. Text justification seems to not affect the digital version in any way. We can remove this requirement.</w:t>
      </w:r>
    </w:p>
  </w:comment>
  <w:comment w:id="313" w:author="Deutsch, Verena [2]" w:date="2024-04-15T17:57:00Z" w:initials="DV">
    <w:p w14:paraId="67D73417" w14:textId="62A085CC" w:rsidR="008C71B8" w:rsidRDefault="008C71B8" w:rsidP="325C01D4">
      <w:pPr>
        <w:pStyle w:val="CommentText"/>
      </w:pPr>
      <w:r>
        <w:rPr>
          <w:rStyle w:val="CommentReference"/>
        </w:rPr>
        <w:annotationRef/>
      </w:r>
      <w:r w:rsidR="325C01D4">
        <w:t>In the SDHH series, so far mostly headline style has been used, but we accept both.</w:t>
      </w:r>
    </w:p>
    <w:p w14:paraId="49A1E439" w14:textId="0059ED5D" w:rsidR="008C71B8" w:rsidRDefault="008C71B8" w:rsidP="325C01D4">
      <w:pPr>
        <w:pStyle w:val="CommentText"/>
      </w:pPr>
    </w:p>
    <w:p w14:paraId="701B78B0" w14:textId="54D5F921" w:rsidR="008C71B8" w:rsidRDefault="325C01D4" w:rsidP="325C01D4">
      <w:pPr>
        <w:pStyle w:val="CommentText"/>
      </w:pPr>
      <w:r>
        <w:t>I am removing the highlight because we are asking authors to avoid double highlighting (italics + quotation marks)</w:t>
      </w:r>
    </w:p>
  </w:comment>
  <w:comment w:id="314" w:author="Pawel KAMINSKI" w:date="2024-06-04T14:20:00Z" w:initials="PK">
    <w:p w14:paraId="118EB550" w14:textId="77777777" w:rsidR="00350446" w:rsidRDefault="00350446" w:rsidP="008C1CAF">
      <w:pPr>
        <w:pStyle w:val="CommentText"/>
      </w:pPr>
      <w:r>
        <w:rPr>
          <w:rStyle w:val="CommentReference"/>
        </w:rPr>
        <w:annotationRef/>
      </w:r>
      <w:r>
        <w:t>👍</w:t>
      </w:r>
    </w:p>
  </w:comment>
  <w:comment w:id="321" w:author="Deutsch, Verena [2]" w:date="2024-04-15T17:59:00Z" w:initials="DV">
    <w:p w14:paraId="13DB0FAE" w14:textId="01BD4DB0" w:rsidR="00D707D5" w:rsidRDefault="0193FEB6" w:rsidP="0193FEB6">
      <w:pPr>
        <w:pStyle w:val="CommentText"/>
      </w:pPr>
      <w:r>
        <w:t>This is not quite clear to me: Is Heading 1 = the book title? Or is it just the first hierarchy level of headings in every word file? i.e. if the manuscript is submitted in several files, each file would start with Heading 1? Please also see my comment in file 01 regarding this.</w:t>
      </w:r>
      <w:r w:rsidR="00D707D5">
        <w:rPr>
          <w:rStyle w:val="CommentReference"/>
        </w:rPr>
        <w:annotationRef/>
      </w:r>
    </w:p>
    <w:p w14:paraId="51D04573" w14:textId="79B685BB" w:rsidR="00D707D5" w:rsidRDefault="00D707D5" w:rsidP="0193FEB6">
      <w:pPr>
        <w:pStyle w:val="CommentText"/>
      </w:pPr>
    </w:p>
    <w:p w14:paraId="18DAB305" w14:textId="530ED90E" w:rsidR="00D707D5" w:rsidRDefault="0193FEB6" w:rsidP="0193FEB6">
      <w:pPr>
        <w:pStyle w:val="CommentText"/>
      </w:pPr>
      <w:r>
        <w:t xml:space="preserve">NB: We cannot have footnotes in headings, so if we want to format this as authors should do with their manuscripts, we would need to remove this footnote here and place the information somewhere inside the text. </w:t>
      </w:r>
    </w:p>
  </w:comment>
  <w:comment w:id="322" w:author="Pawel KAMINSKI" w:date="2024-06-04T14:33:00Z" w:initials="PK">
    <w:p w14:paraId="306CA0B5" w14:textId="77777777" w:rsidR="008735D0" w:rsidRDefault="008735D0">
      <w:pPr>
        <w:pStyle w:val="CommentText"/>
      </w:pPr>
      <w:r>
        <w:rPr>
          <w:rStyle w:val="CommentReference"/>
        </w:rPr>
        <w:annotationRef/>
      </w:r>
      <w:r>
        <w:t>Heading 1 = first hierarchy level of headings in every word file. As such it will appear in the Table of Contents. Each file should start with Heading 1.</w:t>
      </w:r>
    </w:p>
    <w:p w14:paraId="525E1612" w14:textId="77777777" w:rsidR="008735D0" w:rsidRDefault="008735D0">
      <w:pPr>
        <w:pStyle w:val="CommentText"/>
      </w:pPr>
    </w:p>
    <w:p w14:paraId="78EDC0E6" w14:textId="77777777" w:rsidR="008735D0" w:rsidRDefault="008735D0" w:rsidP="00070327">
      <w:pPr>
        <w:pStyle w:val="CommentText"/>
      </w:pPr>
      <w:r>
        <w:t>As for the footnotes in headings, I can add a verification rule to check for that.</w:t>
      </w:r>
    </w:p>
  </w:comment>
  <w:comment w:id="361" w:author="Deutsch, Verena [2]" w:date="2024-04-15T18:04:00Z" w:initials="DV">
    <w:p w14:paraId="30C38901" w14:textId="4C166C5B" w:rsidR="008C71B8" w:rsidRDefault="008C71B8">
      <w:pPr>
        <w:pStyle w:val="CommentText"/>
      </w:pPr>
      <w:r>
        <w:rPr>
          <w:rStyle w:val="CommentReference"/>
        </w:rPr>
        <w:annotationRef/>
      </w:r>
      <w:r>
        <w:t>For paper/PDF-ebook: no highlighting with colors please! Underline would be okay, but only as an exception.</w:t>
      </w:r>
    </w:p>
  </w:comment>
  <w:comment w:id="362" w:author="Deutsch, Verena [2]" w:date="2024-04-16T17:35:00Z" w:initials="DV">
    <w:p w14:paraId="60576FD7" w14:textId="77777777" w:rsidR="00474EDE" w:rsidRDefault="00474EDE">
      <w:pPr>
        <w:pStyle w:val="CommentText"/>
      </w:pPr>
      <w:r>
        <w:rPr>
          <w:rStyle w:val="CommentReference"/>
        </w:rPr>
        <w:annotationRef/>
      </w:r>
      <w:r>
        <w:t>In the general instructions, file 01, you correctly state that these should be avoided, so maybe we remove them here to avoid any confusion?</w:t>
      </w:r>
    </w:p>
  </w:comment>
  <w:comment w:id="363" w:author="Pawel KAMINSKI" w:date="2024-06-04T14:42:00Z" w:initials="PK">
    <w:p w14:paraId="673BD593" w14:textId="77777777" w:rsidR="00232540" w:rsidRDefault="00AF2CAB" w:rsidP="00022527">
      <w:pPr>
        <w:pStyle w:val="CommentText"/>
      </w:pPr>
      <w:r>
        <w:rPr>
          <w:rStyle w:val="CommentReference"/>
        </w:rPr>
        <w:annotationRef/>
      </w:r>
      <w:r w:rsidR="00232540">
        <w:t>No problem, I can remove the mention of what formatting we do not support.</w:t>
      </w:r>
      <w:r w:rsidR="00232540">
        <w:br/>
      </w:r>
      <w:r w:rsidR="00232540">
        <w:br/>
        <w:t>Maybe it would be better to add a paragraph where we explicitly state what kind of formatting is not allowed?</w:t>
      </w:r>
    </w:p>
  </w:comment>
  <w:comment w:id="371" w:author="Deutsch, Verena [2]" w:date="2024-04-15T18:09:00Z" w:initials="DV">
    <w:p w14:paraId="0A7D9AA9" w14:textId="0CDADFB3" w:rsidR="008C71B8" w:rsidRDefault="008C71B8">
      <w:pPr>
        <w:pStyle w:val="CommentText"/>
      </w:pPr>
      <w:r>
        <w:rPr>
          <w:rStyle w:val="CommentReference"/>
        </w:rPr>
        <w:annotationRef/>
      </w:r>
      <w:r>
        <w:t>This is for block quotes, yes? What about regular in-line quotes (shorter ones)?</w:t>
      </w:r>
    </w:p>
  </w:comment>
  <w:comment w:id="372" w:author="Pawel KAMINSKI" w:date="2024-06-04T14:50:00Z" w:initials="PK">
    <w:p w14:paraId="4EF8EDB9" w14:textId="77777777" w:rsidR="00B4219B" w:rsidRDefault="00B4219B" w:rsidP="005F2F6C">
      <w:pPr>
        <w:pStyle w:val="CommentText"/>
      </w:pPr>
      <w:r>
        <w:rPr>
          <w:rStyle w:val="CommentReference"/>
        </w:rPr>
        <w:annotationRef/>
      </w:r>
      <w:r>
        <w:t>So far we do not have special formatting for the inline quotes. If needed, I can try to implement them.</w:t>
      </w:r>
    </w:p>
  </w:comment>
  <w:comment w:id="398" w:author="Deutsch, Verena [2]" w:date="2024-04-15T18:17:00Z" w:initials="DV">
    <w:p w14:paraId="2079DCEE" w14:textId="5C73AEEE" w:rsidR="009246D6" w:rsidRDefault="009246D6">
      <w:pPr>
        <w:pStyle w:val="CommentText"/>
      </w:pPr>
      <w:r>
        <w:rPr>
          <w:rStyle w:val="CommentReference"/>
        </w:rPr>
        <w:annotationRef/>
      </w:r>
      <w:r>
        <w:t xml:space="preserve">Yes, we will actually need Alt Texts for everything we publish from 2025 onwards. </w:t>
      </w:r>
    </w:p>
  </w:comment>
  <w:comment w:id="399" w:author="Deutsch, Verena [2]" w:date="2024-04-15T18:18:00Z" w:initials="DV">
    <w:p w14:paraId="33BA9199" w14:textId="77777777" w:rsidR="009246D6" w:rsidRDefault="009246D6">
      <w:pPr>
        <w:pStyle w:val="CommentText"/>
      </w:pPr>
      <w:r>
        <w:rPr>
          <w:rStyle w:val="CommentReference"/>
        </w:rPr>
        <w:annotationRef/>
      </w:r>
      <w:r>
        <w:t>I uploaded our guidelines to your sharepoint.</w:t>
      </w:r>
    </w:p>
  </w:comment>
  <w:comment w:id="400" w:author="Pawel KAMINSKI" w:date="2024-06-04T14:57:00Z" w:initials="PK">
    <w:p w14:paraId="1850210B" w14:textId="77777777" w:rsidR="00EF6E74" w:rsidRDefault="0018468D" w:rsidP="0020299A">
      <w:pPr>
        <w:pStyle w:val="CommentText"/>
      </w:pPr>
      <w:r>
        <w:rPr>
          <w:rStyle w:val="CommentReference"/>
        </w:rPr>
        <w:annotationRef/>
      </w:r>
      <w:r w:rsidR="00EF6E74">
        <w:t>When time allows me to add this, the platform should replace all blank lines. I can also write a verification rule to check if "Alt Text" is present. For now, leaving as it is. I probably should add a Metadata Table field so that authors could add "Alt Text" this way.</w:t>
      </w:r>
    </w:p>
  </w:comment>
  <w:comment w:id="402" w:author="Deutsch, Verena [2]" w:date="2024-04-15T18:19:00Z" w:initials="DV">
    <w:p w14:paraId="0122CC16" w14:textId="2850D431" w:rsidR="00F15A91" w:rsidRDefault="009246D6" w:rsidP="6F18F5AD">
      <w:pPr>
        <w:pStyle w:val="CommentText"/>
      </w:pPr>
      <w:r>
        <w:rPr>
          <w:rStyle w:val="CommentReference"/>
        </w:rPr>
        <w:annotationRef/>
      </w:r>
      <w:r w:rsidR="6F18F5AD">
        <w:t>We won't be able to display videos in the print (obviously) or PDF. Should authors include only a link to the video instead? How will this be indicated in the metadata table?</w:t>
      </w:r>
    </w:p>
  </w:comment>
  <w:comment w:id="403" w:author="Borlinghaus, Anton" w:date="2024-04-30T10:44:00Z" w:initials="BA">
    <w:p w14:paraId="1BE2FAD1" w14:textId="4A3F7C4D" w:rsidR="01064C96" w:rsidRDefault="01064C96">
      <w:pPr>
        <w:pStyle w:val="CommentText"/>
      </w:pPr>
      <w:r>
        <w:t>The author could provide a picture (or screenshot) of the video as "paper source"? Or when there is no paper source the source link will be displayed?</w:t>
      </w:r>
      <w:r>
        <w:rPr>
          <w:rStyle w:val="CommentReference"/>
        </w:rPr>
        <w:annotationRef/>
      </w:r>
    </w:p>
  </w:comment>
  <w:comment w:id="404" w:author="Gabor Mihaly TOTH" w:date="2024-05-31T09:22:00Z" w:initials="GT">
    <w:p w14:paraId="1345CD8D" w14:textId="0375B5D7" w:rsidR="00603FE8" w:rsidRDefault="00603FE8">
      <w:pPr>
        <w:pStyle w:val="CommentText"/>
      </w:pPr>
      <w:r>
        <w:rPr>
          <w:rStyle w:val="CommentReference"/>
        </w:rPr>
        <w:annotationRef/>
      </w:r>
      <w:r w:rsidRPr="36BA10BD">
        <w:t xml:space="preserve">great, idea, </w:t>
      </w:r>
      <w:r>
        <w:fldChar w:fldCharType="begin"/>
      </w:r>
      <w:r>
        <w:instrText xml:space="preserve"> HYPERLINK "mailto:pawel.kaminski@uni.lu"</w:instrText>
      </w:r>
      <w:bookmarkStart w:id="406" w:name="_@_C3B70E5E2B2A419BB45D02C46DE0AD7CZ"/>
      <w:r>
        <w:fldChar w:fldCharType="separate"/>
      </w:r>
      <w:bookmarkEnd w:id="406"/>
      <w:r w:rsidRPr="5F79D4C9">
        <w:rPr>
          <w:rStyle w:val="Mention"/>
          <w:noProof/>
        </w:rPr>
        <w:t>@Pawel KAMINSKI</w:t>
      </w:r>
      <w:r>
        <w:fldChar w:fldCharType="end"/>
      </w:r>
      <w:r w:rsidRPr="5F7066AF">
        <w:t xml:space="preserve"> pls include this</w:t>
      </w:r>
    </w:p>
  </w:comment>
  <w:comment w:id="405" w:author="Pawel KAMINSKI" w:date="2024-06-04T15:15:00Z" w:initials="PK">
    <w:p w14:paraId="15AE54AE" w14:textId="77777777" w:rsidR="0008061F" w:rsidRDefault="002D5256">
      <w:pPr>
        <w:pStyle w:val="CommentText"/>
      </w:pPr>
      <w:r>
        <w:rPr>
          <w:rStyle w:val="CommentReference"/>
        </w:rPr>
        <w:annotationRef/>
      </w:r>
      <w:r w:rsidR="0008061F">
        <w:t>Here the paragraph is about uploading a video file to the `assets` folder. Authors should place a Metadata Table with ##Digital-source referencing the audio file and ##Paper-source referencing an image (I haven't tested it, but probably html, docx or md file would also work) that will be placed in the paper version instead of the video.</w:t>
      </w:r>
    </w:p>
    <w:p w14:paraId="5BF3425E" w14:textId="77777777" w:rsidR="0008061F" w:rsidRDefault="0008061F">
      <w:pPr>
        <w:pStyle w:val="CommentText"/>
      </w:pPr>
    </w:p>
    <w:p w14:paraId="10CFE7F9" w14:textId="77777777" w:rsidR="0008061F" w:rsidRDefault="0008061F" w:rsidP="00D2020C">
      <w:pPr>
        <w:pStyle w:val="CommentText"/>
      </w:pPr>
      <w:r>
        <w:t>On later stages of development we will add something like QR code for paper version so that readers can quickly go to the video online.</w:t>
      </w:r>
    </w:p>
  </w:comment>
  <w:comment w:id="451" w:author="Deutsch, Verena [2]" w:date="2024-04-15T18:17:00Z" w:initials="DV">
    <w:p w14:paraId="191D01DB" w14:textId="77777777" w:rsidR="00F62134" w:rsidRDefault="00F62134" w:rsidP="00F62134">
      <w:pPr>
        <w:pStyle w:val="CommentText"/>
      </w:pPr>
      <w:r>
        <w:rPr>
          <w:rStyle w:val="CommentReference"/>
        </w:rPr>
        <w:annotationRef/>
      </w:r>
      <w:r>
        <w:t xml:space="preserve">Yes, we will actually need Alt Texts for everything we publish from 2025 onwards. </w:t>
      </w:r>
    </w:p>
  </w:comment>
  <w:comment w:id="452" w:author="Deutsch, Verena [2]" w:date="2024-04-15T18:18:00Z" w:initials="DV">
    <w:p w14:paraId="08DCDF0A" w14:textId="77777777" w:rsidR="00F62134" w:rsidRDefault="00F62134" w:rsidP="00F62134">
      <w:pPr>
        <w:pStyle w:val="CommentText"/>
      </w:pPr>
      <w:r>
        <w:rPr>
          <w:rStyle w:val="CommentReference"/>
        </w:rPr>
        <w:annotationRef/>
      </w:r>
      <w:r>
        <w:t>I uploaded our guidelines to your sharepoint.</w:t>
      </w:r>
    </w:p>
  </w:comment>
  <w:comment w:id="453" w:author="Pawel KAMINSKI" w:date="2024-06-04T14:57:00Z" w:initials="PK">
    <w:p w14:paraId="1C654A1E" w14:textId="77777777" w:rsidR="00F62134" w:rsidRDefault="00F62134" w:rsidP="00F62134">
      <w:pPr>
        <w:pStyle w:val="CommentText"/>
      </w:pPr>
      <w:r>
        <w:rPr>
          <w:rStyle w:val="CommentReference"/>
        </w:rPr>
        <w:annotationRef/>
      </w:r>
      <w:r>
        <w:t>When time allows me to add this, the platform should replace all blank lines. I can also write a verification rule to check if "Alt Text" is present. For now, leaving as it is. I probably should add a Metadata Table field so that authors could add "Alt Text" this way.</w:t>
      </w:r>
    </w:p>
  </w:comment>
  <w:comment w:id="461" w:author="Pawel KAMINSKI" w:date="2024-06-05T10:54:00Z" w:initials="PK">
    <w:p w14:paraId="3BDBB2D3" w14:textId="77777777" w:rsidR="000F39FF" w:rsidRDefault="000F39FF" w:rsidP="00242D7B">
      <w:pPr>
        <w:pStyle w:val="CommentText"/>
      </w:pPr>
      <w:r>
        <w:rPr>
          <w:rStyle w:val="CommentReference"/>
        </w:rPr>
        <w:annotationRef/>
      </w:r>
      <w:r>
        <w:t>I moved this part to the "advanced features" file.</w:t>
      </w:r>
    </w:p>
  </w:comment>
  <w:comment w:id="574" w:author="Deutsch, Verena" w:date="2024-04-29T16:55:00Z" w:initials="DV">
    <w:p w14:paraId="037825D2" w14:textId="5D170F21" w:rsidR="00C13E96" w:rsidRDefault="00C13E96" w:rsidP="006676FB">
      <w:pPr>
        <w:pStyle w:val="CommentText"/>
      </w:pPr>
      <w:r>
        <w:rPr>
          <w:rStyle w:val="CommentReference"/>
        </w:rPr>
        <w:annotationRef/>
      </w:r>
      <w:r>
        <w:t>For the print version, we will need a caption or heading for each table. How do you want to handle this in the digital version? Will there be metadata tables for tables?</w:t>
      </w:r>
    </w:p>
  </w:comment>
  <w:comment w:id="575" w:author="Borlinghaus, Anton" w:date="2024-04-30T16:15:00Z" w:initials="BA">
    <w:p w14:paraId="7BBD4FD8" w14:textId="1B0BD059" w:rsidR="01064C96" w:rsidRDefault="01064C96">
      <w:pPr>
        <w:pStyle w:val="CommentText"/>
      </w:pPr>
      <w:r>
        <w:t>Yes there should be a metadata table also for this (with no source path in this case).</w:t>
      </w:r>
      <w:r>
        <w:rPr>
          <w:rStyle w:val="CommentReference"/>
        </w:rPr>
        <w:annotationRef/>
      </w:r>
    </w:p>
  </w:comment>
  <w:comment w:id="576" w:author="Gabor Mihaly TOTH" w:date="2024-05-31T09:23:00Z" w:initials="GT">
    <w:p w14:paraId="722C5ACC" w14:textId="546D5301" w:rsidR="00603FE8" w:rsidRDefault="00603FE8">
      <w:pPr>
        <w:pStyle w:val="CommentText"/>
      </w:pPr>
      <w:r>
        <w:rPr>
          <w:rStyle w:val="CommentReference"/>
        </w:rPr>
        <w:annotationRef/>
      </w:r>
      <w:r>
        <w:fldChar w:fldCharType="begin"/>
      </w:r>
      <w:r>
        <w:instrText xml:space="preserve"> HYPERLINK "mailto:pawel.kaminski@uni.lu"</w:instrText>
      </w:r>
      <w:bookmarkStart w:id="580" w:name="_@_8F02DC102AF14510AE58FCB9F4E9C6B0Z"/>
      <w:r>
        <w:fldChar w:fldCharType="separate"/>
      </w:r>
      <w:bookmarkEnd w:id="580"/>
      <w:r w:rsidRPr="7226B443">
        <w:rPr>
          <w:rStyle w:val="Mention"/>
          <w:noProof/>
        </w:rPr>
        <w:t>@Pawel KAMINSKI</w:t>
      </w:r>
      <w:r>
        <w:fldChar w:fldCharType="end"/>
      </w:r>
      <w:r w:rsidRPr="1582CC90">
        <w:t xml:space="preserve"> </w:t>
      </w:r>
    </w:p>
  </w:comment>
  <w:comment w:id="577" w:author="Pawel KAMINSKI" w:date="2024-06-04T15:21:00Z" w:initials="PK">
    <w:p w14:paraId="7271C534" w14:textId="77777777" w:rsidR="00836345" w:rsidRDefault="00836345" w:rsidP="00A138CC">
      <w:pPr>
        <w:pStyle w:val="CommentText"/>
      </w:pPr>
      <w:r>
        <w:rPr>
          <w:rStyle w:val="CommentReference"/>
        </w:rPr>
        <w:annotationRef/>
      </w:r>
      <w:r>
        <w:t xml:space="preserve">We have to discuss this. I didn't anticipate the need for a Metadata Table for a table. What kind of information do you need in such Metadata Table other than text for a caption? I thought just to require authors to write a caption above each table... </w:t>
      </w:r>
    </w:p>
  </w:comment>
  <w:comment w:id="578" w:author="Pawel KAMINSKI" w:date="2024-06-04T15:32:00Z" w:initials="PK">
    <w:p w14:paraId="37511ED8" w14:textId="77777777" w:rsidR="00550D99" w:rsidRDefault="00550D99" w:rsidP="008A75CC">
      <w:pPr>
        <w:pStyle w:val="CommentText"/>
      </w:pPr>
      <w:r>
        <w:rPr>
          <w:rStyle w:val="CommentReference"/>
        </w:rPr>
        <w:annotationRef/>
      </w:r>
      <w:r>
        <w:t>What is the exact formatting of a caption? Does it have a dot at the end? Should all captions have the same format (for tables, for images, etc)?</w:t>
      </w:r>
    </w:p>
  </w:comment>
  <w:comment w:id="584" w:author="Deutsch, Verena" w:date="2024-04-29T16:56:00Z" w:initials="DV">
    <w:p w14:paraId="0EFAADFB" w14:textId="674CAEDC" w:rsidR="00C0350D" w:rsidRDefault="00C0350D" w:rsidP="006676FB">
      <w:pPr>
        <w:pStyle w:val="CommentText"/>
      </w:pPr>
      <w:r>
        <w:rPr>
          <w:rStyle w:val="CommentReference"/>
        </w:rPr>
        <w:annotationRef/>
      </w:r>
      <w:r>
        <w:t>I would include this in an "advanced section" of this guideline.</w:t>
      </w:r>
    </w:p>
  </w:comment>
  <w:comment w:id="585" w:author="Gabor Mihaly TOTH" w:date="2024-05-31T09:23:00Z" w:initials="GT">
    <w:p w14:paraId="044283DB" w14:textId="5E720551" w:rsidR="00603FE8" w:rsidRDefault="00603FE8">
      <w:pPr>
        <w:pStyle w:val="CommentText"/>
      </w:pPr>
      <w:r>
        <w:rPr>
          <w:rStyle w:val="CommentReference"/>
        </w:rPr>
        <w:annotationRef/>
      </w:r>
      <w:r w:rsidRPr="4E3A2BDD">
        <w:t>ok</w:t>
      </w:r>
    </w:p>
    <w:p w14:paraId="6B33CEDD" w14:textId="0FD1CC1C" w:rsidR="00603FE8" w:rsidRDefault="00603FE8">
      <w:pPr>
        <w:pStyle w:val="CommentText"/>
      </w:pPr>
    </w:p>
  </w:comment>
  <w:comment w:id="586" w:author="Pawel KAMINSKI" w:date="2024-06-04T16:41:00Z" w:initials="PK">
    <w:p w14:paraId="55EDB2B4" w14:textId="77777777" w:rsidR="00C90DF6" w:rsidRDefault="00C90DF6" w:rsidP="00BA78AD">
      <w:pPr>
        <w:pStyle w:val="CommentText"/>
      </w:pPr>
      <w:r>
        <w:rPr>
          <w:rStyle w:val="CommentReference"/>
        </w:rPr>
        <w:annotationRef/>
      </w:r>
      <w:r>
        <w:t>👍</w:t>
      </w:r>
    </w:p>
  </w:comment>
  <w:comment w:id="600" w:author="Deutsch, Verena" w:date="2024-04-29T16:58:00Z" w:initials="DV">
    <w:p w14:paraId="67021F71" w14:textId="06CF9FE7" w:rsidR="00162A6E" w:rsidRDefault="00162A6E" w:rsidP="006676FB">
      <w:pPr>
        <w:pStyle w:val="CommentText"/>
      </w:pPr>
      <w:r>
        <w:rPr>
          <w:rStyle w:val="CommentReference"/>
        </w:rPr>
        <w:annotationRef/>
      </w:r>
      <w:r>
        <w:t xml:space="preserve">Print version: We can only display 5 types of boxes, which are information, attention, lesson, notice, question. </w:t>
      </w:r>
      <w:r>
        <w:br/>
        <w:t>If you would like to use more than those 5, authors would need to indicate what these boxes should be turned into for the print version.</w:t>
      </w:r>
    </w:p>
  </w:comment>
  <w:comment w:id="601" w:author="Borlinghaus, Anton" w:date="2024-04-30T16:21:00Z" w:initials="BA">
    <w:p w14:paraId="2F393959" w14:textId="589F8FA9" w:rsidR="01064C96" w:rsidRDefault="01064C96">
      <w:pPr>
        <w:pStyle w:val="CommentText"/>
      </w:pPr>
      <w:r>
        <w:t>Please reduce the admonitions to the 5 mentioned.</w:t>
      </w:r>
      <w:r>
        <w:rPr>
          <w:rStyle w:val="CommentReference"/>
        </w:rPr>
        <w:annotationRef/>
      </w:r>
    </w:p>
  </w:comment>
  <w:comment w:id="602" w:author="Gabor Mihaly TOTH" w:date="2024-05-31T09:31:00Z" w:initials="GT">
    <w:p w14:paraId="205FDA41" w14:textId="43ED0BAB" w:rsidR="00603FE8" w:rsidRDefault="00603FE8">
      <w:pPr>
        <w:pStyle w:val="CommentText"/>
      </w:pPr>
      <w:r>
        <w:rPr>
          <w:rStyle w:val="CommentReference"/>
        </w:rPr>
        <w:annotationRef/>
      </w:r>
      <w:r>
        <w:fldChar w:fldCharType="begin"/>
      </w:r>
      <w:r>
        <w:instrText xml:space="preserve"> HYPERLINK "mailto:pawel.kaminski@uni.lu"</w:instrText>
      </w:r>
      <w:bookmarkStart w:id="605" w:name="_@_A668AE28F7804A1C832E0E32A9E85345Z"/>
      <w:r>
        <w:fldChar w:fldCharType="separate"/>
      </w:r>
      <w:bookmarkEnd w:id="605"/>
      <w:r w:rsidRPr="456A0803">
        <w:rPr>
          <w:rStyle w:val="Mention"/>
          <w:noProof/>
        </w:rPr>
        <w:t>@Pawel KAMINSKI</w:t>
      </w:r>
      <w:r>
        <w:fldChar w:fldCharType="end"/>
      </w:r>
      <w:r w:rsidRPr="301C7D33">
        <w:t xml:space="preserve"> please do it as Anton suggests</w:t>
      </w:r>
    </w:p>
  </w:comment>
  <w:comment w:id="603" w:author="Pawel KAMINSKI" w:date="2024-06-05T10:00:00Z" w:initials="PK">
    <w:p w14:paraId="5B39CC74" w14:textId="77777777" w:rsidR="00EC1425" w:rsidRDefault="00EC1425" w:rsidP="004A4914">
      <w:pPr>
        <w:pStyle w:val="CommentText"/>
      </w:pPr>
      <w:r>
        <w:rPr>
          <w:rStyle w:val="CommentReference"/>
        </w:rPr>
        <w:annotationRef/>
      </w:r>
      <w:r>
        <w:t>Moved to a separate file. See responses/changes there.</w:t>
      </w:r>
    </w:p>
  </w:comment>
  <w:comment w:id="647" w:author="Deutsch, Verena" w:date="2024-04-29T17:00:00Z" w:initials="DV">
    <w:p w14:paraId="50FD8FA6" w14:textId="0BA732AC" w:rsidR="00D21FD1" w:rsidRDefault="00D21FD1" w:rsidP="006676FB">
      <w:pPr>
        <w:pStyle w:val="CommentText"/>
      </w:pPr>
      <w:r>
        <w:rPr>
          <w:rStyle w:val="CommentReference"/>
        </w:rPr>
        <w:annotationRef/>
      </w:r>
      <w:r>
        <w:t xml:space="preserve">Print: These elements cannot be included in the print version. </w:t>
      </w:r>
      <w:r>
        <w:br/>
        <w:t>Authors would need to remove them for the print version and possibly include a link to the online version instead.</w:t>
      </w:r>
    </w:p>
  </w:comment>
  <w:comment w:id="648" w:author="Gabor Mihaly TOTH" w:date="2024-05-31T09:32:00Z" w:initials="GT">
    <w:p w14:paraId="0BBD57E0" w14:textId="648A249E" w:rsidR="00603FE8" w:rsidRDefault="00603FE8">
      <w:pPr>
        <w:pStyle w:val="CommentText"/>
      </w:pPr>
      <w:r>
        <w:rPr>
          <w:rStyle w:val="CommentReference"/>
        </w:rPr>
        <w:annotationRef/>
      </w:r>
      <w:r w:rsidRPr="653C3616">
        <w:t>remove it</w:t>
      </w:r>
    </w:p>
  </w:comment>
  <w:comment w:id="649" w:author="Pawel KAMINSKI" w:date="2024-06-05T10:00:00Z" w:initials="PK">
    <w:p w14:paraId="4536EBA5" w14:textId="77777777" w:rsidR="00EC1425" w:rsidRDefault="00EC1425" w:rsidP="00162BB5">
      <w:pPr>
        <w:pStyle w:val="CommentText"/>
      </w:pPr>
      <w:r>
        <w:rPr>
          <w:rStyle w:val="CommentReference"/>
        </w:rPr>
        <w:annotationRef/>
      </w:r>
      <w:r>
        <w:t>Moved to a separate file. See responses/changes there.</w:t>
      </w:r>
    </w:p>
  </w:comment>
  <w:comment w:id="652" w:author="Deutsch, Verena" w:date="2024-04-29T17:02:00Z" w:initials="DV">
    <w:p w14:paraId="16A8A7CE" w14:textId="53896724" w:rsidR="00311AE6" w:rsidRDefault="00311AE6" w:rsidP="006676FB">
      <w:pPr>
        <w:pStyle w:val="CommentText"/>
      </w:pPr>
      <w:r>
        <w:rPr>
          <w:rStyle w:val="CommentReference"/>
        </w:rPr>
        <w:annotationRef/>
      </w:r>
      <w:r>
        <w:t>What use do you have in mind for dropdowns in a digital publication? I can only think of order forms, flow charts, etc. - would a combination of several dropdowns even be possible? I'd be curious to see an example.</w:t>
      </w:r>
    </w:p>
  </w:comment>
  <w:comment w:id="653" w:author="Borlinghaus, Anton" w:date="2024-04-30T16:21:00Z" w:initials="BA">
    <w:p w14:paraId="7EA2CA1B" w14:textId="74BA1BC2" w:rsidR="01064C96" w:rsidRDefault="01064C96">
      <w:pPr>
        <w:pStyle w:val="CommentText"/>
      </w:pPr>
      <w:r>
        <w:t xml:space="preserve">I would delete these sections as well as these are more like special use cases and not necessary for the general guidelines. </w:t>
      </w:r>
      <w:r>
        <w:rPr>
          <w:rStyle w:val="CommentReference"/>
        </w:rPr>
        <w:annotationRef/>
      </w:r>
    </w:p>
  </w:comment>
  <w:comment w:id="654" w:author="Gabor Mihaly TOTH" w:date="2024-05-31T09:32:00Z" w:initials="GT">
    <w:p w14:paraId="78919F42" w14:textId="7EEE7E69" w:rsidR="00603FE8" w:rsidRDefault="00603FE8">
      <w:pPr>
        <w:pStyle w:val="CommentText"/>
      </w:pPr>
      <w:r>
        <w:rPr>
          <w:rStyle w:val="CommentReference"/>
        </w:rPr>
        <w:annotationRef/>
      </w:r>
      <w:r w:rsidRPr="1AC32BD0">
        <w:t>remove it</w:t>
      </w:r>
    </w:p>
  </w:comment>
  <w:comment w:id="655" w:author="Pawel KAMINSKI" w:date="2024-06-05T10:00:00Z" w:initials="PK">
    <w:p w14:paraId="4E004946" w14:textId="77777777" w:rsidR="00EC1425" w:rsidRDefault="00EC1425" w:rsidP="001C215B">
      <w:pPr>
        <w:pStyle w:val="CommentText"/>
      </w:pPr>
      <w:r>
        <w:rPr>
          <w:rStyle w:val="CommentReference"/>
        </w:rPr>
        <w:annotationRef/>
      </w:r>
      <w:r>
        <w:t>Moved to a separate file. See responses/changes there.</w:t>
      </w:r>
    </w:p>
  </w:comment>
  <w:comment w:id="668" w:author="Deutsch, Verena" w:date="2024-04-29T17:03:00Z" w:initials="DV">
    <w:p w14:paraId="26EF2BBA" w14:textId="450197AD" w:rsidR="006624B0" w:rsidRDefault="006624B0" w:rsidP="006676FB">
      <w:pPr>
        <w:pStyle w:val="CommentText"/>
      </w:pPr>
      <w:r>
        <w:rPr>
          <w:rStyle w:val="CommentReference"/>
        </w:rPr>
        <w:annotationRef/>
      </w:r>
      <w:r>
        <w:t>Print: These could possibly be displayed as two or more tables below another, but would likely need to be provided in that format as well.</w:t>
      </w:r>
    </w:p>
  </w:comment>
  <w:comment w:id="669" w:author="Gabor Mihaly TOTH" w:date="2024-05-31T09:32:00Z" w:initials="GT">
    <w:p w14:paraId="7857AE5A" w14:textId="3034579F" w:rsidR="00603FE8" w:rsidRDefault="00603FE8">
      <w:pPr>
        <w:pStyle w:val="CommentText"/>
      </w:pPr>
      <w:r>
        <w:rPr>
          <w:rStyle w:val="CommentReference"/>
        </w:rPr>
        <w:annotationRef/>
      </w:r>
      <w:r w:rsidRPr="6538A0C2">
        <w:t>no need for tabs</w:t>
      </w:r>
    </w:p>
  </w:comment>
  <w:comment w:id="670" w:author="Pawel KAMINSKI" w:date="2024-06-05T10:32:00Z" w:initials="PK">
    <w:p w14:paraId="6FC6D1D5" w14:textId="77777777" w:rsidR="00322B6D" w:rsidRDefault="00322B6D" w:rsidP="00AE4611">
      <w:pPr>
        <w:pStyle w:val="CommentText"/>
      </w:pPr>
      <w:r>
        <w:rPr>
          <w:rStyle w:val="CommentReference"/>
        </w:rPr>
        <w:annotationRef/>
      </w:r>
      <w:r>
        <w:t>Moved to a separate file. See responses/changes there.</w:t>
      </w:r>
    </w:p>
  </w:comment>
  <w:comment w:id="676" w:author="Deutsch, Verena" w:date="2024-04-29T17:04:00Z" w:initials="DV">
    <w:p w14:paraId="2C7D6ECE" w14:textId="66C3A548" w:rsidR="003522A9" w:rsidRDefault="003522A9" w:rsidP="006676FB">
      <w:pPr>
        <w:pStyle w:val="CommentText"/>
      </w:pPr>
      <w:r>
        <w:rPr>
          <w:rStyle w:val="CommentReference"/>
        </w:rPr>
        <w:annotationRef/>
      </w:r>
      <w:r>
        <w:t xml:space="preserve">Typesetting/Print: This would be a problem for us, since our typesetting software does not support LaTeX math forms. </w:t>
      </w:r>
      <w:r>
        <w:br/>
        <w:t xml:space="preserve">We would actually need the MS word equations instead, so the opposite of what you need. </w:t>
      </w:r>
      <w:r>
        <w:br/>
        <w:t xml:space="preserve">A table where authors provide both? </w:t>
      </w:r>
    </w:p>
  </w:comment>
  <w:comment w:id="677" w:author="Gabor Mihaly TOTH" w:date="2024-05-31T09:33:00Z" w:initials="GT">
    <w:p w14:paraId="3B128C61" w14:textId="37F1C01B" w:rsidR="00603FE8" w:rsidRDefault="00603FE8">
      <w:pPr>
        <w:pStyle w:val="CommentText"/>
      </w:pPr>
      <w:r>
        <w:rPr>
          <w:rStyle w:val="CommentReference"/>
        </w:rPr>
        <w:annotationRef/>
      </w:r>
      <w:r>
        <w:fldChar w:fldCharType="begin"/>
      </w:r>
      <w:r>
        <w:instrText xml:space="preserve"> HYPERLINK "mailto:pawel.kaminski@uni.lu"</w:instrText>
      </w:r>
      <w:bookmarkStart w:id="680" w:name="_@_8FC5520952EF45CBA8F013D2C8765972Z"/>
      <w:r>
        <w:fldChar w:fldCharType="separate"/>
      </w:r>
      <w:bookmarkEnd w:id="680"/>
      <w:r w:rsidRPr="380D73A5">
        <w:rPr>
          <w:rStyle w:val="Mention"/>
          <w:noProof/>
        </w:rPr>
        <w:t>@Pawel KAMINSKI</w:t>
      </w:r>
      <w:r>
        <w:fldChar w:fldCharType="end"/>
      </w:r>
      <w:r w:rsidRPr="09D99521">
        <w:t xml:space="preserve"> offer a solution please</w:t>
      </w:r>
    </w:p>
  </w:comment>
  <w:comment w:id="678" w:author="Pawel KAMINSKI" w:date="2024-06-05T10:00:00Z" w:initials="PK">
    <w:p w14:paraId="1D381737" w14:textId="77777777" w:rsidR="00EC1425" w:rsidRDefault="00EC1425" w:rsidP="007316DA">
      <w:pPr>
        <w:pStyle w:val="CommentText"/>
      </w:pPr>
      <w:r>
        <w:rPr>
          <w:rStyle w:val="CommentReference"/>
        </w:rPr>
        <w:annotationRef/>
      </w:r>
      <w:r>
        <w:t>Moved to a separate file. See responses/changes there.</w:t>
      </w:r>
    </w:p>
  </w:comment>
  <w:comment w:id="724" w:author="Deutsch, Verena" w:date="2024-04-29T17:06:00Z" w:initials="DV">
    <w:p w14:paraId="6E0CF3EB" w14:textId="0718E8C1" w:rsidR="00F22AA6" w:rsidRDefault="006100DA" w:rsidP="006676FB">
      <w:pPr>
        <w:pStyle w:val="CommentText"/>
      </w:pPr>
      <w:r>
        <w:rPr>
          <w:rStyle w:val="CommentReference"/>
        </w:rPr>
        <w:annotationRef/>
      </w:r>
      <w:r w:rsidR="00F22AA6">
        <w:t xml:space="preserve">Typesetting/Print version: We cannot work with these types of files or code. We will need graphs and charts either as illustrations or as MS Word charts. </w:t>
      </w:r>
      <w:r w:rsidR="00F22AA6">
        <w:br/>
      </w:r>
      <w:r w:rsidR="00F22AA6">
        <w:br/>
        <w:t xml:space="preserve">Mermaid seems to be aimed at online display, so even if files can be downloaded as image files from there, we would need to verify whether the quality is sufficient for printing. </w:t>
      </w:r>
    </w:p>
  </w:comment>
  <w:comment w:id="725" w:author="Gabor Mihaly TOTH" w:date="2024-05-31T09:30:00Z" w:initials="GT">
    <w:p w14:paraId="3CF8E3E2" w14:textId="06A48A74" w:rsidR="00603FE8" w:rsidRDefault="00603FE8">
      <w:pPr>
        <w:pStyle w:val="CommentText"/>
      </w:pPr>
      <w:r>
        <w:rPr>
          <w:rStyle w:val="CommentReference"/>
        </w:rPr>
        <w:annotationRef/>
      </w:r>
      <w:r>
        <w:fldChar w:fldCharType="begin"/>
      </w:r>
      <w:r>
        <w:instrText xml:space="preserve"> HYPERLINK "mailto:pawel.kaminski@uni.lu"</w:instrText>
      </w:r>
      <w:bookmarkStart w:id="728" w:name="_@_0CEB4853E371409D8C2C0A245F309A5EZ"/>
      <w:r>
        <w:fldChar w:fldCharType="separate"/>
      </w:r>
      <w:bookmarkEnd w:id="728"/>
      <w:r w:rsidRPr="69EB9206">
        <w:rPr>
          <w:rStyle w:val="Mention"/>
          <w:noProof/>
        </w:rPr>
        <w:t>@Pawel KAMINSKI</w:t>
      </w:r>
      <w:r>
        <w:fldChar w:fldCharType="end"/>
      </w:r>
      <w:r w:rsidRPr="5F04D7E5">
        <w:t xml:space="preserve">  I aggree, diagrams should be placed as images not as this Mermaid, please remove it</w:t>
      </w:r>
    </w:p>
  </w:comment>
  <w:comment w:id="726" w:author="Pawel KAMINSKI" w:date="2024-06-05T10:01:00Z" w:initials="PK">
    <w:p w14:paraId="6983D0D0" w14:textId="77777777" w:rsidR="002A6B0B" w:rsidRDefault="002A6B0B" w:rsidP="000E3019">
      <w:pPr>
        <w:pStyle w:val="CommentText"/>
      </w:pPr>
      <w:r>
        <w:rPr>
          <w:rStyle w:val="CommentReference"/>
        </w:rPr>
        <w:annotationRef/>
      </w:r>
      <w:r>
        <w:t>Moved to a separate file. See responses/changes there.</w:t>
      </w:r>
    </w:p>
  </w:comment>
  <w:comment w:id="754" w:author="Deutsch, Verena" w:date="2024-04-29T17:08:00Z" w:initials="DV">
    <w:p w14:paraId="693D1583" w14:textId="2ADA9AFB" w:rsidR="00420071" w:rsidRDefault="00420071" w:rsidP="006676FB">
      <w:pPr>
        <w:pStyle w:val="CommentText"/>
      </w:pPr>
      <w:r>
        <w:rPr>
          <w:rStyle w:val="CommentReference"/>
        </w:rPr>
        <w:annotationRef/>
      </w:r>
      <w:r>
        <w:t>Typesetting/print: We can set glossaries but these are usually separate parts of a manuscript. They can not be included as elements within the text. If this is not what you meant, consider placing this part in a different section?</w:t>
      </w:r>
    </w:p>
  </w:comment>
  <w:comment w:id="755" w:author="Gabor Mihaly TOTH" w:date="2024-05-31T09:34:00Z" w:initials="GT">
    <w:p w14:paraId="6EE9369A" w14:textId="07441983" w:rsidR="00603FE8" w:rsidRDefault="00603FE8">
      <w:pPr>
        <w:pStyle w:val="CommentText"/>
      </w:pPr>
      <w:r>
        <w:rPr>
          <w:rStyle w:val="CommentReference"/>
        </w:rPr>
        <w:annotationRef/>
      </w:r>
      <w:r w:rsidRPr="527A81C7">
        <w:t>remove it</w:t>
      </w:r>
    </w:p>
  </w:comment>
  <w:comment w:id="756" w:author="Pawel KAMINSKI" w:date="2024-06-05T10:01:00Z" w:initials="PK">
    <w:p w14:paraId="6750261D" w14:textId="77777777" w:rsidR="002A6B0B" w:rsidRDefault="002A6B0B" w:rsidP="00A4618E">
      <w:pPr>
        <w:pStyle w:val="CommentText"/>
      </w:pPr>
      <w:r>
        <w:rPr>
          <w:rStyle w:val="CommentReference"/>
        </w:rPr>
        <w:annotationRef/>
      </w:r>
      <w:r>
        <w:t>Moved to a separate file. See responses/changes there.</w:t>
      </w:r>
    </w:p>
  </w:comment>
  <w:comment w:id="768" w:author="Deutsch, Verena" w:date="2024-04-29T17:10:00Z" w:initials="DV">
    <w:p w14:paraId="37F36E72" w14:textId="5E6D9EA9" w:rsidR="006D5957" w:rsidRDefault="006D5957" w:rsidP="006676FB">
      <w:pPr>
        <w:pStyle w:val="CommentText"/>
      </w:pPr>
      <w:r>
        <w:rPr>
          <w:rStyle w:val="CommentReference"/>
        </w:rPr>
        <w:annotationRef/>
      </w:r>
      <w:r>
        <w:t xml:space="preserve">Endnotes are no problem, but so far we have been using only footnotes in the SDHH series. </w:t>
      </w:r>
      <w:r>
        <w:br/>
      </w:r>
      <w:r>
        <w:br/>
        <w:t>Let me know if there's a preference from your side for the print version, i.e. if we should transform all end notes into footnotes. This is not a problem and I could see that endnotes would work better in the digital version. (although, to be honest, I dont quite see the difference between footnotes and endnotes on a web page? Aren't they all endnotes?)</w:t>
      </w:r>
    </w:p>
  </w:comment>
  <w:comment w:id="769" w:author="Gabor Mihaly TOTH" w:date="2024-05-31T09:36:00Z" w:initials="GT">
    <w:p w14:paraId="55F25798" w14:textId="0B0C5DFF" w:rsidR="00603FE8" w:rsidRDefault="00603FE8">
      <w:pPr>
        <w:pStyle w:val="CommentText"/>
      </w:pPr>
      <w:r>
        <w:rPr>
          <w:rStyle w:val="CommentReference"/>
        </w:rPr>
        <w:annotationRef/>
      </w:r>
      <w:r w:rsidRPr="1ECD9A52">
        <w:t>let's work with endnotes, as both the digital and print can accommodate them</w:t>
      </w:r>
    </w:p>
  </w:comment>
  <w:comment w:id="770" w:author="Pawel KAMINSKI" w:date="2024-06-04T15:39:00Z" w:initials="PK">
    <w:p w14:paraId="3A9C5D9E" w14:textId="77777777" w:rsidR="001E26A5" w:rsidRDefault="00AF56D9">
      <w:pPr>
        <w:pStyle w:val="CommentText"/>
      </w:pPr>
      <w:r>
        <w:rPr>
          <w:rStyle w:val="CommentReference"/>
        </w:rPr>
        <w:annotationRef/>
      </w:r>
      <w:r w:rsidR="001E26A5">
        <w:t>That's true, in the digital version all footnotes are just endnotes at the end of the page. So both footnotes and endnotes produce the same output. It doesn’t have to be the same in the paper version.</w:t>
      </w:r>
    </w:p>
    <w:p w14:paraId="1BC05470" w14:textId="77777777" w:rsidR="001E26A5" w:rsidRDefault="001E26A5">
      <w:pPr>
        <w:pStyle w:val="CommentText"/>
      </w:pPr>
    </w:p>
    <w:p w14:paraId="03ACD63D" w14:textId="77777777" w:rsidR="001E26A5" w:rsidRDefault="001E26A5" w:rsidP="00EA482C">
      <w:pPr>
        <w:pStyle w:val="CommentText"/>
      </w:pPr>
      <w:r>
        <w:t>So no preference for the paper version from my side. For me you can do as works best for the paper medium.</w:t>
      </w:r>
    </w:p>
  </w:comment>
  <w:comment w:id="788" w:author="Deutsch, Verena" w:date="2024-04-29T17:11:00Z" w:initials="DV">
    <w:p w14:paraId="0204170E" w14:textId="48FABFA5" w:rsidR="00012493" w:rsidRDefault="00012493" w:rsidP="006676FB">
      <w:pPr>
        <w:pStyle w:val="CommentText"/>
      </w:pPr>
      <w:r>
        <w:rPr>
          <w:rStyle w:val="CommentReference"/>
        </w:rPr>
        <w:annotationRef/>
      </w:r>
      <w:r>
        <w:t>Should this be a sub-section of the section "Cross references"? It could also be section "Links and Cross-references" and include the part on links above.</w:t>
      </w:r>
    </w:p>
  </w:comment>
  <w:comment w:id="789" w:author="Pawel KAMINSKI" w:date="2024-06-04T15:51:00Z" w:initials="PK">
    <w:p w14:paraId="6264CC75" w14:textId="77777777" w:rsidR="00B97846" w:rsidRDefault="00A11E14" w:rsidP="00B30A2C">
      <w:pPr>
        <w:pStyle w:val="CommentText"/>
      </w:pPr>
      <w:r>
        <w:rPr>
          <w:rStyle w:val="CommentReference"/>
        </w:rPr>
        <w:annotationRef/>
      </w:r>
      <w:r w:rsidR="00B97846">
        <w:t>I can make a "Links and Cross-references" heading level 2 and put all related content there.</w:t>
      </w:r>
    </w:p>
  </w:comment>
  <w:comment w:id="790" w:author="Pawel KAMINSKI" w:date="2024-06-05T10:33:00Z" w:initials="PK">
    <w:p w14:paraId="70D36274" w14:textId="77777777" w:rsidR="00B97846" w:rsidRDefault="00B97846" w:rsidP="00B40FB2">
      <w:pPr>
        <w:pStyle w:val="CommentText"/>
      </w:pPr>
      <w:r>
        <w:rPr>
          <w:rStyle w:val="CommentReference"/>
        </w:rPr>
        <w:annotationRef/>
      </w:r>
      <w:r>
        <w:t>Moved to beginning of the file. See responses/changes there.</w:t>
      </w:r>
    </w:p>
  </w:comment>
  <w:comment w:id="798" w:author="Deutsch, Verena" w:date="2024-04-29T17:12:00Z" w:initials="DV">
    <w:p w14:paraId="2F569B8E" w14:textId="46D57F2C" w:rsidR="00012493" w:rsidRDefault="00012493" w:rsidP="006676FB">
      <w:pPr>
        <w:pStyle w:val="CommentText"/>
      </w:pPr>
      <w:r>
        <w:rPr>
          <w:rStyle w:val="CommentReference"/>
        </w:rPr>
        <w:annotationRef/>
      </w:r>
      <w:r>
        <w:t xml:space="preserve">Typesetting/print: cross references are not a problem but they will automatically get removed during typesetting, i.e. they will not work in the ebook PDF. </w:t>
      </w:r>
    </w:p>
  </w:comment>
  <w:comment w:id="799" w:author="Pawel KAMINSKI" w:date="2024-06-05T10:34:00Z" w:initials="PK">
    <w:p w14:paraId="4AF3E5B7" w14:textId="77777777" w:rsidR="00B97846" w:rsidRDefault="00B97846" w:rsidP="00B21CF0">
      <w:pPr>
        <w:pStyle w:val="CommentText"/>
      </w:pPr>
      <w:r>
        <w:rPr>
          <w:rStyle w:val="CommentReference"/>
        </w:rPr>
        <w:annotationRef/>
      </w:r>
      <w:r>
        <w:t>Moved to beginning of the file. See responses/changes there.</w:t>
      </w:r>
    </w:p>
  </w:comment>
  <w:comment w:id="821" w:author="Deutsch, Verena" w:date="2024-04-29T17:16:00Z" w:initials="DV">
    <w:p w14:paraId="6F09D629" w14:textId="6315E841" w:rsidR="00B66B4E" w:rsidRDefault="00B66B4E" w:rsidP="006676FB">
      <w:pPr>
        <w:pStyle w:val="CommentText"/>
      </w:pPr>
      <w:r>
        <w:rPr>
          <w:rStyle w:val="CommentReference"/>
        </w:rPr>
        <w:annotationRef/>
      </w:r>
      <w:r>
        <w:t xml:space="preserve">Guidline structure: I get that this makes sense here because of the cross-references, but at the same time it might also be good to talk about this when we talk about multimedia and meta data table? </w:t>
      </w:r>
      <w:r>
        <w:br/>
      </w:r>
      <w:r>
        <w:br/>
        <w:t>Typesetting: We can work with these types of captions, but we do not require them. A caption as plain text would be enough for us.</w:t>
      </w:r>
      <w:r>
        <w:br/>
      </w:r>
      <w:r>
        <w:br/>
        <w:t>Practicality: Could they be created from the metadata table automatically? Are we creating extra work for authors here? Do we want to emphasis, that this only needs to be done IF authors want cross-references?</w:t>
      </w:r>
    </w:p>
  </w:comment>
  <w:comment w:id="822" w:author="Borlinghaus, Anton" w:date="2024-04-30T11:07:00Z" w:initials="BA">
    <w:p w14:paraId="7F877D46" w14:textId="357ECA06" w:rsidR="01064C96" w:rsidRDefault="01064C96">
      <w:pPr>
        <w:pStyle w:val="CommentText"/>
      </w:pPr>
      <w:r>
        <w:t>Very good point. Do we even need captions when we have the metadata tables? Anyway talking about captions also in the section about the metadata tables would make sense to me.</w:t>
      </w:r>
      <w:r>
        <w:rPr>
          <w:rStyle w:val="CommentReference"/>
        </w:rPr>
        <w:annotationRef/>
      </w:r>
    </w:p>
  </w:comment>
  <w:comment w:id="823" w:author="Pawel KAMINSKI" w:date="2024-06-05T10:34:00Z" w:initials="PK">
    <w:p w14:paraId="573B1010" w14:textId="77777777" w:rsidR="00BF32B9" w:rsidRDefault="00BF32B9" w:rsidP="0049429E">
      <w:pPr>
        <w:pStyle w:val="CommentText"/>
      </w:pPr>
      <w:r>
        <w:rPr>
          <w:rStyle w:val="CommentReference"/>
        </w:rPr>
        <w:annotationRef/>
      </w:r>
      <w:r>
        <w:t>Moved to beginning of the file. See responses/changes there.</w:t>
      </w:r>
    </w:p>
  </w:comment>
  <w:comment w:id="897" w:author="Deutsch, Verena" w:date="2024-04-29T17:31:00Z" w:initials="DV">
    <w:p w14:paraId="08F3AFE2" w14:textId="302C8C44" w:rsidR="00B03BC6" w:rsidRDefault="00B03BC6" w:rsidP="006676FB">
      <w:pPr>
        <w:pStyle w:val="CommentText"/>
      </w:pPr>
      <w:r>
        <w:rPr>
          <w:rStyle w:val="CommentReference"/>
        </w:rPr>
        <w:annotationRef/>
      </w:r>
      <w:r>
        <w:t>Typesetting/print: since the cross-references are removed during typesetting and footnote count often still changes during typesetting, I would recommend not to install cross-references to footnotes.</w:t>
      </w:r>
    </w:p>
  </w:comment>
  <w:comment w:id="898" w:author="Pawel KAMINSKI" w:date="2024-06-05T10:37:00Z" w:initials="PK">
    <w:p w14:paraId="21E0926A" w14:textId="77777777" w:rsidR="00DC5FB4" w:rsidRDefault="00DC5FB4" w:rsidP="0035662C">
      <w:pPr>
        <w:pStyle w:val="CommentText"/>
      </w:pPr>
      <w:r>
        <w:rPr>
          <w:rStyle w:val="CommentReference"/>
        </w:rPr>
        <w:annotationRef/>
      </w:r>
      <w:r>
        <w:t>Moved to beginning of the file. See responses/changes there.</w:t>
      </w:r>
    </w:p>
  </w:comment>
  <w:comment w:id="917" w:author="Deutsch, Verena" w:date="2024-04-29T17:24:00Z" w:initials="DV">
    <w:p w14:paraId="0230C8C0" w14:textId="00410EAD" w:rsidR="00BC3F99" w:rsidRDefault="00BC3F99" w:rsidP="006676FB">
      <w:pPr>
        <w:pStyle w:val="CommentText"/>
      </w:pPr>
      <w:r>
        <w:rPr>
          <w:rStyle w:val="CommentReference"/>
        </w:rPr>
        <w:annotationRef/>
      </w:r>
      <w:r>
        <w:t xml:space="preserve">Strong recommandation to use only this cross-reference, at least for figures and tables. </w:t>
      </w:r>
    </w:p>
  </w:comment>
  <w:comment w:id="918" w:author="Pawel KAMINSKI" w:date="2024-06-05T10:37:00Z" w:initials="PK">
    <w:p w14:paraId="2168EFA1" w14:textId="77777777" w:rsidR="00DC5FB4" w:rsidRDefault="00DC5FB4" w:rsidP="00CD2348">
      <w:pPr>
        <w:pStyle w:val="CommentText"/>
      </w:pPr>
      <w:r>
        <w:rPr>
          <w:rStyle w:val="CommentReference"/>
        </w:rPr>
        <w:annotationRef/>
      </w:r>
      <w:r>
        <w:t>Moved to beginning of the file. See responses/changes there.</w:t>
      </w:r>
    </w:p>
  </w:comment>
  <w:comment w:id="936" w:author="Deutsch, Verena" w:date="2024-04-29T17:25:00Z" w:initials="DV">
    <w:p w14:paraId="0D304672" w14:textId="2312918B" w:rsidR="002D5122" w:rsidRDefault="002D5122" w:rsidP="006676FB">
      <w:pPr>
        <w:pStyle w:val="CommentText"/>
      </w:pPr>
      <w:r>
        <w:rPr>
          <w:rStyle w:val="CommentReference"/>
        </w:rPr>
        <w:annotationRef/>
      </w:r>
      <w:r>
        <w:t>What does this mean?</w:t>
      </w:r>
    </w:p>
  </w:comment>
  <w:comment w:id="937" w:author="Pawel KAMINSKI" w:date="2024-06-05T10:40:00Z" w:initials="PK">
    <w:p w14:paraId="689804F0" w14:textId="77777777" w:rsidR="00521316" w:rsidRDefault="00521316" w:rsidP="00A53E71">
      <w:pPr>
        <w:pStyle w:val="CommentText"/>
      </w:pPr>
      <w:r>
        <w:rPr>
          <w:rStyle w:val="CommentReference"/>
        </w:rPr>
        <w:annotationRef/>
      </w:r>
      <w:r>
        <w:t>Moved to beginning of the file. See responses/changes there.</w:t>
      </w:r>
    </w:p>
  </w:comment>
  <w:comment w:id="981" w:author="Deutsch, Verena [2]" w:date="2024-04-15T18:28:00Z" w:initials="DV">
    <w:p w14:paraId="0E00BEB0" w14:textId="625F46F9" w:rsidR="006E1A8E" w:rsidRDefault="009246D6">
      <w:pPr>
        <w:pStyle w:val="CommentText"/>
      </w:pPr>
      <w:r>
        <w:rPr>
          <w:rStyle w:val="CommentReference"/>
        </w:rPr>
        <w:annotationRef/>
      </w:r>
      <w:r w:rsidR="006E1A8E">
        <w:t>What about authors who don't use Zotero? (the majority of our authors do not use a citation software)</w:t>
      </w:r>
      <w:r w:rsidR="006E1A8E">
        <w:br/>
      </w:r>
      <w:r w:rsidR="006E1A8E">
        <w:br/>
        <w:t>NB: We need a second level 2 heading here ☺️</w:t>
      </w:r>
    </w:p>
  </w:comment>
  <w:comment w:id="982" w:author="Horn, Andre" w:date="2024-04-26T11:16:00Z" w:initials="HA">
    <w:p w14:paraId="23EB66C8" w14:textId="2E000D96" w:rsidR="2010A6B6" w:rsidRDefault="2010A6B6">
      <w:pPr>
        <w:pStyle w:val="CommentText"/>
      </w:pPr>
      <w:r>
        <w:fldChar w:fldCharType="begin"/>
      </w:r>
      <w:r>
        <w:instrText xml:space="preserve"> HYPERLINK "mailto:Verena.Deutsch@degruyter.com"</w:instrText>
      </w:r>
      <w:bookmarkStart w:id="986" w:name="_@_A26CEF7B1C01463C9EA4AE6D44A443DEZ"/>
      <w:r>
        <w:fldChar w:fldCharType="separate"/>
      </w:r>
      <w:bookmarkEnd w:id="986"/>
      <w:r w:rsidRPr="2010A6B6">
        <w:rPr>
          <w:rStyle w:val="Mention"/>
          <w:noProof/>
        </w:rPr>
        <w:t>@Deutsch, Verena</w:t>
      </w:r>
      <w:r>
        <w:fldChar w:fldCharType="end"/>
      </w:r>
      <w:r>
        <w:t xml:space="preserve"> Wie ich schon schrieb: Wir benötigen die Word-Daten mit aufgelösten Zitationen als plain text, ohne Feldoption von Zotero.</w:t>
      </w:r>
      <w:r>
        <w:rPr>
          <w:rStyle w:val="CommentReference"/>
        </w:rPr>
        <w:annotationRef/>
      </w:r>
    </w:p>
  </w:comment>
  <w:comment w:id="983" w:author="Deutsch, Verena" w:date="2024-04-29T17:34:00Z" w:initials="DV">
    <w:p w14:paraId="26C4F750" w14:textId="77777777" w:rsidR="003B262D" w:rsidRDefault="003B262D" w:rsidP="006676FB">
      <w:pPr>
        <w:pStyle w:val="CommentText"/>
      </w:pPr>
      <w:r>
        <w:rPr>
          <w:rStyle w:val="CommentReference"/>
        </w:rPr>
        <w:annotationRef/>
      </w:r>
      <w:r>
        <w:t xml:space="preserve">Copyediting/Typesetting: We cannot use Zotero, so if authors use Zotero, they need to disable the field function before submitting the manuscript for typesetting to us, so we can receive the footnotes and bibliography as plain text. </w:t>
      </w:r>
      <w:r>
        <w:br/>
        <w:t>In my experience, zotero and citavi also often leads to problems during copyediting, so ideally it would be disabled beforehand.</w:t>
      </w:r>
    </w:p>
  </w:comment>
  <w:comment w:id="984" w:author="Borlinghaus, Anton" w:date="2024-04-30T16:30:00Z" w:initials="BA">
    <w:p w14:paraId="15E66000" w14:textId="732865A1" w:rsidR="01064C96" w:rsidRDefault="01064C96">
      <w:pPr>
        <w:pStyle w:val="CommentText"/>
      </w:pPr>
      <w:r>
        <w:t>Lets discuss this further.</w:t>
      </w:r>
      <w:r>
        <w:rPr>
          <w:rStyle w:val="CommentReference"/>
        </w:rPr>
        <w:annotationRef/>
      </w:r>
    </w:p>
  </w:comment>
  <w:comment w:id="985" w:author="Pawel KAMINSKI" w:date="2024-06-05T10:15:00Z" w:initials="PK">
    <w:p w14:paraId="2B74B260" w14:textId="77777777" w:rsidR="009B0639" w:rsidRDefault="008D60FA">
      <w:pPr>
        <w:pStyle w:val="CommentText"/>
      </w:pPr>
      <w:r>
        <w:rPr>
          <w:rStyle w:val="CommentReference"/>
        </w:rPr>
        <w:annotationRef/>
      </w:r>
      <w:r w:rsidR="009B0639">
        <w:t>Let's circle back to this topic. I can add additional ways of inserting citations, but it will take some time to implement, so there is a opportunity cost we have to consider.</w:t>
      </w:r>
    </w:p>
    <w:p w14:paraId="36EBDD46" w14:textId="77777777" w:rsidR="009B0639" w:rsidRDefault="009B0639">
      <w:pPr>
        <w:pStyle w:val="CommentText"/>
      </w:pPr>
    </w:p>
    <w:p w14:paraId="11949C73" w14:textId="77777777" w:rsidR="009B0639" w:rsidRDefault="009B0639">
      <w:pPr>
        <w:pStyle w:val="CommentText"/>
      </w:pPr>
      <w:r>
        <w:t>For me the whole point of digital publishing to give authors tools like citation management to reduce manual work. The platform should transform it into plain text if needed for the paper version instead of requiring authors to type everything manually.</w:t>
      </w:r>
    </w:p>
    <w:p w14:paraId="0D42AF56" w14:textId="77777777" w:rsidR="009B0639" w:rsidRDefault="009B0639">
      <w:pPr>
        <w:pStyle w:val="CommentText"/>
      </w:pPr>
    </w:p>
    <w:p w14:paraId="2F8D6C24" w14:textId="77777777" w:rsidR="009B0639" w:rsidRDefault="009B0639" w:rsidP="00A54B05">
      <w:pPr>
        <w:pStyle w:val="CommentText"/>
      </w:pPr>
      <w:r>
        <w:t>So I agree, we should discuss this further. Especially I would like to know more about your experience with citation management tools, what problems did you experience?</w:t>
      </w:r>
    </w:p>
  </w:comment>
  <w:comment w:id="989" w:author="Deutsch, Verena" w:date="2024-04-29T17:36:00Z" w:initials="DV">
    <w:p w14:paraId="5B4D27E8" w14:textId="77F54A9B" w:rsidR="006676FB" w:rsidRDefault="006676FB" w:rsidP="006676FB">
      <w:pPr>
        <w:pStyle w:val="CommentText"/>
      </w:pPr>
      <w:r>
        <w:rPr>
          <w:rStyle w:val="CommentReference"/>
        </w:rPr>
        <w:annotationRef/>
      </w:r>
      <w:r>
        <w:t>We will need a plain text bibliography for typesetting.</w:t>
      </w:r>
    </w:p>
  </w:comment>
  <w:comment w:id="990" w:author="Pawel KAMINSKI" w:date="2024-06-05T10:03:00Z" w:initials="PK">
    <w:p w14:paraId="22A1B3CC" w14:textId="77777777" w:rsidR="00D43A47" w:rsidRDefault="00E46AB7" w:rsidP="0001677E">
      <w:pPr>
        <w:pStyle w:val="CommentText"/>
      </w:pPr>
      <w:r>
        <w:rPr>
          <w:rStyle w:val="CommentReference"/>
        </w:rPr>
        <w:annotationRef/>
      </w:r>
      <w:r w:rsidR="00D43A47">
        <w:t>The platform can create a bibliography automatically. I can use the "De Gruyter Style Sheet" document from 2017 as a styling guide for bibliographies. Please let me know if there are newer guides on bibliography styling.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0C7589F" w15:done="1"/>
  <w15:commentEx w15:paraId="0314F14E" w15:paraIdParent="40C7589F" w15:done="1"/>
  <w15:commentEx w15:paraId="293C7DF6" w15:paraIdParent="40C7589F" w15:done="1"/>
  <w15:commentEx w15:paraId="226FEDBE" w15:paraIdParent="40C7589F" w15:done="1"/>
  <w15:commentEx w15:paraId="1DDE64C1" w15:done="1"/>
  <w15:commentEx w15:paraId="373B7DEF" w15:paraIdParent="1DDE64C1" w15:done="1"/>
  <w15:commentEx w15:paraId="19A44C9E" w15:paraIdParent="1DDE64C1" w15:done="1"/>
  <w15:commentEx w15:paraId="55F42D2D" w15:done="0"/>
  <w15:commentEx w15:paraId="281AB941" w15:paraIdParent="55F42D2D" w15:done="0"/>
  <w15:commentEx w15:paraId="69F1CA69" w15:paraIdParent="55F42D2D" w15:done="0"/>
  <w15:commentEx w15:paraId="661DBEE6" w15:done="0"/>
  <w15:commentEx w15:paraId="02B7B37E" w15:paraIdParent="661DBEE6" w15:done="0"/>
  <w15:commentEx w15:paraId="7E702395" w15:done="1"/>
  <w15:commentEx w15:paraId="2BAAAA48" w15:paraIdParent="7E702395" w15:done="1"/>
  <w15:commentEx w15:paraId="132EE511" w15:paraIdParent="7E702395" w15:done="1"/>
  <w15:commentEx w15:paraId="2DD4BEDD" w15:done="0"/>
  <w15:commentEx w15:paraId="22BAABEC" w15:paraIdParent="2DD4BEDD" w15:done="0"/>
  <w15:commentEx w15:paraId="1E7577C2" w15:paraIdParent="2DD4BEDD" w15:done="0"/>
  <w15:commentEx w15:paraId="51EB5A8F" w15:done="0"/>
  <w15:commentEx w15:paraId="42D06406" w15:paraIdParent="51EB5A8F" w15:done="0"/>
  <w15:commentEx w15:paraId="7E7070DC" w15:done="0"/>
  <w15:commentEx w15:paraId="229F45F7" w15:paraIdParent="7E7070DC" w15:done="0"/>
  <w15:commentEx w15:paraId="50B3B574" w15:paraIdParent="7E7070DC" w15:done="0"/>
  <w15:commentEx w15:paraId="6DF1777E" w15:done="1"/>
  <w15:commentEx w15:paraId="123A5009" w15:paraIdParent="6DF1777E" w15:done="1"/>
  <w15:commentEx w15:paraId="736C4F26" w15:done="0"/>
  <w15:commentEx w15:paraId="1D256C0D" w15:paraIdParent="736C4F26" w15:done="0"/>
  <w15:commentEx w15:paraId="1EE92A0D" w15:paraIdParent="736C4F26" w15:done="0"/>
  <w15:commentEx w15:paraId="3FAF0351" w15:done="0"/>
  <w15:commentEx w15:paraId="381F170A" w15:paraIdParent="3FAF0351" w15:done="0"/>
  <w15:commentEx w15:paraId="1BC3A198" w15:done="0"/>
  <w15:commentEx w15:paraId="3B1AF838" w15:paraIdParent="1BC3A198" w15:done="0"/>
  <w15:commentEx w15:paraId="5CF03A87" w15:paraIdParent="1BC3A198" w15:done="0"/>
  <w15:commentEx w15:paraId="09DA9BEC" w15:paraIdParent="1BC3A198" w15:done="0"/>
  <w15:commentEx w15:paraId="31596198" w15:done="1"/>
  <w15:commentEx w15:paraId="27E557A0" w15:paraIdParent="31596198" w15:done="1"/>
  <w15:commentEx w15:paraId="2603537F" w15:done="0"/>
  <w15:commentEx w15:paraId="36BDD78D" w15:paraIdParent="2603537F" w15:done="0"/>
  <w15:commentEx w15:paraId="526EF10C" w15:done="0"/>
  <w15:commentEx w15:paraId="01121981" w15:paraIdParent="526EF10C" w15:done="0"/>
  <w15:commentEx w15:paraId="36F9B12F" w15:done="0"/>
  <w15:commentEx w15:paraId="6A8C4342" w15:paraIdParent="36F9B12F" w15:done="0"/>
  <w15:commentEx w15:paraId="701B78B0" w15:done="1"/>
  <w15:commentEx w15:paraId="118EB550" w15:paraIdParent="701B78B0" w15:done="1"/>
  <w15:commentEx w15:paraId="18DAB305" w15:done="0"/>
  <w15:commentEx w15:paraId="78EDC0E6" w15:paraIdParent="18DAB305" w15:done="0"/>
  <w15:commentEx w15:paraId="30C38901" w15:done="0"/>
  <w15:commentEx w15:paraId="60576FD7" w15:paraIdParent="30C38901" w15:done="0"/>
  <w15:commentEx w15:paraId="673BD593" w15:paraIdParent="30C38901" w15:done="0"/>
  <w15:commentEx w15:paraId="0A7D9AA9" w15:done="0"/>
  <w15:commentEx w15:paraId="4EF8EDB9" w15:paraIdParent="0A7D9AA9" w15:done="0"/>
  <w15:commentEx w15:paraId="2079DCEE" w15:done="0"/>
  <w15:commentEx w15:paraId="33BA9199" w15:paraIdParent="2079DCEE" w15:done="0"/>
  <w15:commentEx w15:paraId="1850210B" w15:paraIdParent="2079DCEE" w15:done="0"/>
  <w15:commentEx w15:paraId="0122CC16" w15:done="0"/>
  <w15:commentEx w15:paraId="1BE2FAD1" w15:paraIdParent="0122CC16" w15:done="0"/>
  <w15:commentEx w15:paraId="1345CD8D" w15:paraIdParent="0122CC16" w15:done="0"/>
  <w15:commentEx w15:paraId="10CFE7F9" w15:paraIdParent="0122CC16" w15:done="0"/>
  <w15:commentEx w15:paraId="191D01DB" w15:done="0"/>
  <w15:commentEx w15:paraId="08DCDF0A" w15:paraIdParent="191D01DB" w15:done="0"/>
  <w15:commentEx w15:paraId="1C654A1E" w15:paraIdParent="191D01DB" w15:done="0"/>
  <w15:commentEx w15:paraId="3BDBB2D3" w15:done="0"/>
  <w15:commentEx w15:paraId="037825D2" w15:done="0"/>
  <w15:commentEx w15:paraId="7BBD4FD8" w15:paraIdParent="037825D2" w15:done="0"/>
  <w15:commentEx w15:paraId="722C5ACC" w15:paraIdParent="037825D2" w15:done="0"/>
  <w15:commentEx w15:paraId="7271C534" w15:paraIdParent="037825D2" w15:done="0"/>
  <w15:commentEx w15:paraId="37511ED8" w15:paraIdParent="037825D2" w15:done="0"/>
  <w15:commentEx w15:paraId="0EFAADFB" w15:done="1"/>
  <w15:commentEx w15:paraId="6B33CEDD" w15:paraIdParent="0EFAADFB" w15:done="1"/>
  <w15:commentEx w15:paraId="55EDB2B4" w15:paraIdParent="0EFAADFB" w15:done="1"/>
  <w15:commentEx w15:paraId="67021F71" w15:done="1"/>
  <w15:commentEx w15:paraId="2F393959" w15:paraIdParent="67021F71" w15:done="1"/>
  <w15:commentEx w15:paraId="205FDA41" w15:paraIdParent="67021F71" w15:done="1"/>
  <w15:commentEx w15:paraId="5B39CC74" w15:paraIdParent="67021F71" w15:done="1"/>
  <w15:commentEx w15:paraId="50FD8FA6" w15:done="1"/>
  <w15:commentEx w15:paraId="0BBD57E0" w15:paraIdParent="50FD8FA6" w15:done="1"/>
  <w15:commentEx w15:paraId="4536EBA5" w15:paraIdParent="50FD8FA6" w15:done="1"/>
  <w15:commentEx w15:paraId="16A8A7CE" w15:done="1"/>
  <w15:commentEx w15:paraId="7EA2CA1B" w15:paraIdParent="16A8A7CE" w15:done="1"/>
  <w15:commentEx w15:paraId="78919F42" w15:paraIdParent="16A8A7CE" w15:done="1"/>
  <w15:commentEx w15:paraId="4E004946" w15:paraIdParent="16A8A7CE" w15:done="1"/>
  <w15:commentEx w15:paraId="26EF2BBA" w15:done="1"/>
  <w15:commentEx w15:paraId="7857AE5A" w15:paraIdParent="26EF2BBA" w15:done="1"/>
  <w15:commentEx w15:paraId="6FC6D1D5" w15:paraIdParent="26EF2BBA" w15:done="1"/>
  <w15:commentEx w15:paraId="2C7D6ECE" w15:done="1"/>
  <w15:commentEx w15:paraId="3B128C61" w15:paraIdParent="2C7D6ECE" w15:done="1"/>
  <w15:commentEx w15:paraId="1D381737" w15:paraIdParent="2C7D6ECE" w15:done="1"/>
  <w15:commentEx w15:paraId="6E0CF3EB" w15:done="1"/>
  <w15:commentEx w15:paraId="3CF8E3E2" w15:paraIdParent="6E0CF3EB" w15:done="1"/>
  <w15:commentEx w15:paraId="6983D0D0" w15:paraIdParent="6E0CF3EB" w15:done="1"/>
  <w15:commentEx w15:paraId="693D1583" w15:done="1"/>
  <w15:commentEx w15:paraId="6EE9369A" w15:paraIdParent="693D1583" w15:done="1"/>
  <w15:commentEx w15:paraId="6750261D" w15:paraIdParent="693D1583" w15:done="1"/>
  <w15:commentEx w15:paraId="37F36E72" w15:done="0"/>
  <w15:commentEx w15:paraId="55F25798" w15:paraIdParent="37F36E72" w15:done="0"/>
  <w15:commentEx w15:paraId="03ACD63D" w15:paraIdParent="37F36E72" w15:done="0"/>
  <w15:commentEx w15:paraId="0204170E" w15:done="1"/>
  <w15:commentEx w15:paraId="6264CC75" w15:paraIdParent="0204170E" w15:done="1"/>
  <w15:commentEx w15:paraId="70D36274" w15:paraIdParent="0204170E" w15:done="1"/>
  <w15:commentEx w15:paraId="2F569B8E" w15:done="1"/>
  <w15:commentEx w15:paraId="4AF3E5B7" w15:paraIdParent="2F569B8E" w15:done="1"/>
  <w15:commentEx w15:paraId="6F09D629" w15:done="1"/>
  <w15:commentEx w15:paraId="7F877D46" w15:paraIdParent="6F09D629" w15:done="1"/>
  <w15:commentEx w15:paraId="573B1010" w15:paraIdParent="6F09D629" w15:done="1"/>
  <w15:commentEx w15:paraId="08F3AFE2" w15:done="1"/>
  <w15:commentEx w15:paraId="21E0926A" w15:paraIdParent="08F3AFE2" w15:done="1"/>
  <w15:commentEx w15:paraId="0230C8C0" w15:done="1"/>
  <w15:commentEx w15:paraId="2168EFA1" w15:paraIdParent="0230C8C0" w15:done="1"/>
  <w15:commentEx w15:paraId="0D304672" w15:done="1"/>
  <w15:commentEx w15:paraId="689804F0" w15:paraIdParent="0D304672" w15:done="1"/>
  <w15:commentEx w15:paraId="0E00BEB0" w15:done="0"/>
  <w15:commentEx w15:paraId="23EB66C8" w15:paraIdParent="0E00BEB0" w15:done="0"/>
  <w15:commentEx w15:paraId="26C4F750" w15:paraIdParent="0E00BEB0" w15:done="0"/>
  <w15:commentEx w15:paraId="15E66000" w15:paraIdParent="0E00BEB0" w15:done="0"/>
  <w15:commentEx w15:paraId="2F8D6C24" w15:paraIdParent="0E00BEB0" w15:done="0"/>
  <w15:commentEx w15:paraId="5B4D27E8" w15:done="0"/>
  <w15:commentEx w15:paraId="22A1B3CC" w15:paraIdParent="5B4D27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DA4438" w16cex:dateUtc="2024-04-29T14:07:00Z"/>
  <w16cex:commentExtensible w16cex:durableId="29DA445D" w16cex:dateUtc="2024-04-29T14:07:00Z"/>
  <w16cex:commentExtensible w16cex:durableId="30E26197" w16cex:dateUtc="2024-05-31T06:39:00Z"/>
  <w16cex:commentExtensible w16cex:durableId="2A096E36" w16cex:dateUtc="2024-06-04T08:42:00Z"/>
  <w16cex:commentExtensible w16cex:durableId="2DDF16F8" w16cex:dateUtc="2024-04-30T14:07:00Z"/>
  <w16cex:commentExtensible w16cex:durableId="6D6FDD97" w16cex:dateUtc="2024-05-31T06:42:00Z"/>
  <w16cex:commentExtensible w16cex:durableId="2A097742" w16cex:dateUtc="2024-06-04T09:21:00Z"/>
  <w16cex:commentExtensible w16cex:durableId="29DA44D7" w16cex:dateUtc="2024-04-29T14:09:00Z"/>
  <w16cex:commentExtensible w16cex:durableId="04BC3861" w16cex:dateUtc="2024-05-31T06:43:00Z"/>
  <w16cex:commentExtensible w16cex:durableId="2A097941" w16cex:dateUtc="2024-06-04T09:30:00Z"/>
  <w16cex:commentExtensible w16cex:durableId="29DA45A8" w16cex:dateUtc="2024-04-29T14:13:00Z">
    <w16cex:extLst>
      <w16:ext xmlns:w16du="http://schemas.microsoft.com/office/word/2023/wordml/word16du" xmlns:cr="http://schemas.microsoft.com/office/comments/2020/reactions" xmlns="" w16:uri="{CE6994B0-6A32-4C9F-8C6B-6E91EDA988CE}">
        <cr:reactions xmlns:cr="http://schemas.microsoft.com/office/comments/2020/reactions">
          <cr:reaction reactionType="1">
            <cr:reactionInfo dateUtc="2024-05-31T06:43:36Z">
              <cr:user userId="S::gabor.toth@uni.lu::0f112c37-4bac-430f-b91a-8ff45633ae3f" userProvider="AD" userName="Gabor Mihaly TOTH"/>
            </cr:reactionInfo>
          </cr:reaction>
        </cr:reactions>
      </w16:ext>
    </w16cex:extLst>
  </w16cex:commentExtensible>
  <w16cex:commentExtensible w16cex:durableId="2A097A67" w16cex:dateUtc="2024-06-04T09:35:00Z"/>
  <w16cex:commentExtensible w16cex:durableId="29DA478A" w16cex:dateUtc="2024-04-29T14:21:00Z"/>
  <w16cex:commentExtensible w16cex:durableId="0BF759D3" w16cex:dateUtc="2024-05-31T06:44:00Z"/>
  <w16cex:commentExtensible w16cex:durableId="2A0AC15A" w16cex:dateUtc="2024-06-05T08:50:00Z"/>
  <w16cex:commentExtensible w16cex:durableId="6E7C030D" w16cex:dateUtc="2024-04-30T14:10:00Z"/>
  <w16cex:commentExtensible w16cex:durableId="52B90DF1" w16cex:dateUtc="2024-05-31T06:47:00Z"/>
  <w16cex:commentExtensible w16cex:durableId="2A0AC11D" w16cex:dateUtc="2024-06-05T08:49:00Z"/>
  <w16cex:commentExtensible w16cex:durableId="29C7E84E" w16cex:dateUtc="2024-04-15T15:54:00Z"/>
  <w16cex:commentExtensible w16cex:durableId="2A098DBE" w16cex:dateUtc="2024-06-04T10:57:00Z"/>
  <w16cex:commentExtensible w16cex:durableId="29C7E766" w16cex:dateUtc="2024-04-15T15:50:00Z"/>
  <w16cex:commentExtensible w16cex:durableId="00F04775" w16cex:dateUtc="2024-04-30T08:08:00Z"/>
  <w16cex:commentExtensible w16cex:durableId="2A099E9B" w16cex:dateUtc="2024-06-04T12:09:00Z"/>
  <w16cex:commentExtensible w16cex:durableId="7095DC68" w16cex:dateUtc="2024-04-29T14:27:00Z"/>
  <w16cex:commentExtensible w16cex:durableId="2A099EF4" w16cex:dateUtc="2024-06-04T12:11:00Z"/>
  <w16cex:commentExtensible w16cex:durableId="2A09B8F0" w16cex:dateUtc="2024-04-29T15:11:00Z"/>
  <w16cex:commentExtensible w16cex:durableId="2A09B8EF" w16cex:dateUtc="2024-06-04T13:51:00Z"/>
  <w16cex:commentExtensible w16cex:durableId="2A09B9C8" w16cex:dateUtc="2024-06-04T14:05:00Z"/>
  <w16cex:commentExtensible w16cex:durableId="2A09B8EE" w16cex:dateUtc="2024-04-29T15:12:00Z"/>
  <w16cex:commentExtensible w16cex:durableId="2A09B8ED" w16cex:dateUtc="2024-06-04T13:52:00Z"/>
  <w16cex:commentExtensible w16cex:durableId="2A09B8EC" w16cex:dateUtc="2024-04-29T15:16:00Z"/>
  <w16cex:commentExtensible w16cex:durableId="2A09B8EB" w16cex:dateUtc="2024-04-30T09:07:00Z"/>
  <w16cex:commentExtensible w16cex:durableId="2A09BA7B" w16cex:dateUtc="2024-06-04T14:08:00Z"/>
  <w16cex:commentExtensible w16cex:durableId="2A09BD00" w16cex:dateUtc="2024-06-04T14:19:00Z"/>
  <w16cex:commentExtensible w16cex:durableId="2A09BE4A" w16cex:dateUtc="2024-04-29T15:24:00Z"/>
  <w16cex:commentExtensible w16cex:durableId="2A09BE5C" w16cex:dateUtc="2024-06-04T14:25:00Z"/>
  <w16cex:commentExtensible w16cex:durableId="2A09B8E8" w16cex:dateUtc="2024-04-29T15:25:00Z"/>
  <w16cex:commentExtensible w16cex:durableId="2A09C142" w16cex:dateUtc="2024-06-04T14:37:00Z"/>
  <w16cex:commentExtensible w16cex:durableId="050DE589" w16cex:dateUtc="2024-05-31T06:49:00Z"/>
  <w16cex:commentExtensible w16cex:durableId="2A099FC7" w16cex:dateUtc="2024-06-04T12:14:00Z"/>
  <w16cex:commentExtensible w16cex:durableId="7AC30EC2" w16cex:dateUtc="2024-04-29T14:38:00Z"/>
  <w16cex:commentExtensible w16cex:durableId="2A09A116" w16cex:dateUtc="2024-06-04T12:20:00Z"/>
  <w16cex:commentExtensible w16cex:durableId="29C7E904" w16cex:dateUtc="2024-04-15T15:57:00Z"/>
  <w16cex:commentExtensible w16cex:durableId="2A09A118" w16cex:dateUtc="2024-06-04T12:20:00Z"/>
  <w16cex:commentExtensible w16cex:durableId="29C7E998" w16cex:dateUtc="2024-04-15T15:59:00Z"/>
  <w16cex:commentExtensible w16cex:durableId="2A09A431" w16cex:dateUtc="2024-06-04T12:33:00Z"/>
  <w16cex:commentExtensible w16cex:durableId="29C7EAC5" w16cex:dateUtc="2024-04-15T16:04:00Z"/>
  <w16cex:commentExtensible w16cex:durableId="29C93552" w16cex:dateUtc="2024-04-16T15:35:00Z"/>
  <w16cex:commentExtensible w16cex:durableId="2A09A639" w16cex:dateUtc="2024-06-04T12:42:00Z"/>
  <w16cex:commentExtensible w16cex:durableId="29C7EBF2" w16cex:dateUtc="2024-04-15T16:09:00Z"/>
  <w16cex:commentExtensible w16cex:durableId="2A09A845" w16cex:dateUtc="2024-06-04T12:50:00Z"/>
  <w16cex:commentExtensible w16cex:durableId="29C7EDA3" w16cex:dateUtc="2024-04-15T16:17:00Z"/>
  <w16cex:commentExtensible w16cex:durableId="29C7EDE2" w16cex:dateUtc="2024-04-15T16:18:00Z"/>
  <w16cex:commentExtensible w16cex:durableId="2A09A9EE" w16cex:dateUtc="2024-06-04T12:57:00Z"/>
  <w16cex:commentExtensible w16cex:durableId="29C7EE33" w16cex:dateUtc="2024-04-15T16:19:00Z"/>
  <w16cex:commentExtensible w16cex:durableId="77450236" w16cex:dateUtc="2024-04-30T08:44:00Z"/>
  <w16cex:commentExtensible w16cex:durableId="43E5A6DC" w16cex:dateUtc="2024-05-31T07:22:00Z"/>
  <w16cex:commentExtensible w16cex:durableId="2A09AE2C" w16cex:dateUtc="2024-06-04T13:15:00Z"/>
  <w16cex:commentExtensible w16cex:durableId="2A0C167A" w16cex:dateUtc="2024-04-15T16:17:00Z"/>
  <w16cex:commentExtensible w16cex:durableId="2A0C1679" w16cex:dateUtc="2024-04-15T16:18:00Z"/>
  <w16cex:commentExtensible w16cex:durableId="2A0C1678" w16cex:dateUtc="2024-06-04T12:57:00Z"/>
  <w16cex:commentExtensible w16cex:durableId="2A0AC270" w16cex:dateUtc="2024-06-05T08:54:00Z"/>
  <w16cex:commentExtensible w16cex:durableId="29DA4F71" w16cex:dateUtc="2024-04-29T14:55:00Z"/>
  <w16cex:commentExtensible w16cex:durableId="00A69AC5" w16cex:dateUtc="2024-04-30T14:15:00Z"/>
  <w16cex:commentExtensible w16cex:durableId="34F94A86" w16cex:dateUtc="2024-05-31T07:23:00Z"/>
  <w16cex:commentExtensible w16cex:durableId="2A09AF5D" w16cex:dateUtc="2024-06-04T13:21:00Z"/>
  <w16cex:commentExtensible w16cex:durableId="2A09B228" w16cex:dateUtc="2024-06-04T13:32:00Z"/>
  <w16cex:commentExtensible w16cex:durableId="29DA4FBE" w16cex:dateUtc="2024-04-29T14:56:00Z"/>
  <w16cex:commentExtensible w16cex:durableId="4B96E812" w16cex:dateUtc="2024-05-31T07:23:00Z"/>
  <w16cex:commentExtensible w16cex:durableId="2A09C23D" w16cex:dateUtc="2024-06-04T14:41:00Z"/>
  <w16cex:commentExtensible w16cex:durableId="29DA503D" w16cex:dateUtc="2024-04-29T14:58:00Z"/>
  <w16cex:commentExtensible w16cex:durableId="23C4FDF2" w16cex:dateUtc="2024-04-30T14:21:00Z"/>
  <w16cex:commentExtensible w16cex:durableId="79665696" w16cex:dateUtc="2024-05-31T07:31:00Z"/>
  <w16cex:commentExtensible w16cex:durableId="2A0AB5A7" w16cex:dateUtc="2024-06-05T08:00:00Z"/>
  <w16cex:commentExtensible w16cex:durableId="29DA50AF" w16cex:dateUtc="2024-04-29T15:00:00Z"/>
  <w16cex:commentExtensible w16cex:durableId="65868C6A" w16cex:dateUtc="2024-05-31T07:32:00Z"/>
  <w16cex:commentExtensible w16cex:durableId="2A0AB5AF" w16cex:dateUtc="2024-06-05T08:00:00Z"/>
  <w16cex:commentExtensible w16cex:durableId="29DA510B" w16cex:dateUtc="2024-04-29T15:02:00Z"/>
  <w16cex:commentExtensible w16cex:durableId="20E48EAA" w16cex:dateUtc="2024-04-30T14:21:00Z"/>
  <w16cex:commentExtensible w16cex:durableId="0588551C" w16cex:dateUtc="2024-05-31T07:32:00Z"/>
  <w16cex:commentExtensible w16cex:durableId="2A0AB5BA" w16cex:dateUtc="2024-06-05T08:00:00Z"/>
  <w16cex:commentExtensible w16cex:durableId="29DA5148" w16cex:dateUtc="2024-04-29T15:03:00Z"/>
  <w16cex:commentExtensible w16cex:durableId="7D90BEB4" w16cex:dateUtc="2024-05-31T07:32:00Z"/>
  <w16cex:commentExtensible w16cex:durableId="2A0ABD31" w16cex:dateUtc="2024-06-05T08:32:00Z"/>
  <w16cex:commentExtensible w16cex:durableId="29DA51AA" w16cex:dateUtc="2024-04-29T15:04:00Z"/>
  <w16cex:commentExtensible w16cex:durableId="41EAB910" w16cex:dateUtc="2024-05-31T07:33:00Z"/>
  <w16cex:commentExtensible w16cex:durableId="2A0AB5BE" w16cex:dateUtc="2024-06-05T08:00:00Z"/>
  <w16cex:commentExtensible w16cex:durableId="29DA521E" w16cex:dateUtc="2024-04-29T15:06:00Z"/>
  <w16cex:commentExtensible w16cex:durableId="1109A31C" w16cex:dateUtc="2024-05-31T07:30:00Z"/>
  <w16cex:commentExtensible w16cex:durableId="2A0AB5FE" w16cex:dateUtc="2024-06-05T08:01:00Z"/>
  <w16cex:commentExtensible w16cex:durableId="29DA528E" w16cex:dateUtc="2024-04-29T15:08:00Z"/>
  <w16cex:commentExtensible w16cex:durableId="5FC5D943" w16cex:dateUtc="2024-05-31T07:34:00Z"/>
  <w16cex:commentExtensible w16cex:durableId="2A0AB604" w16cex:dateUtc="2024-06-05T08:01:00Z"/>
  <w16cex:commentExtensible w16cex:durableId="29DA5322" w16cex:dateUtc="2024-04-29T15:10:00Z"/>
  <w16cex:commentExtensible w16cex:durableId="63EE390B" w16cex:dateUtc="2024-05-31T07:36:00Z"/>
  <w16cex:commentExtensible w16cex:durableId="2A09B3BF" w16cex:dateUtc="2024-06-04T13:39:00Z"/>
  <w16cex:commentExtensible w16cex:durableId="29DA5357" w16cex:dateUtc="2024-04-29T15:11:00Z"/>
  <w16cex:commentExtensible w16cex:durableId="2A09B693" w16cex:dateUtc="2024-06-04T13:51:00Z"/>
  <w16cex:commentExtensible w16cex:durableId="2A0ABD87" w16cex:dateUtc="2024-06-05T08:33:00Z"/>
  <w16cex:commentExtensible w16cex:durableId="29DA5388" w16cex:dateUtc="2024-04-29T15:12:00Z"/>
  <w16cex:commentExtensible w16cex:durableId="2A0ABD98" w16cex:dateUtc="2024-06-05T08:34:00Z"/>
  <w16cex:commentExtensible w16cex:durableId="29DA5452" w16cex:dateUtc="2024-04-29T15:16:00Z"/>
  <w16cex:commentExtensible w16cex:durableId="16591B46" w16cex:dateUtc="2024-04-30T09:07:00Z"/>
  <w16cex:commentExtensible w16cex:durableId="2A0ABDB2" w16cex:dateUtc="2024-06-05T08:34:00Z"/>
  <w16cex:commentExtensible w16cex:durableId="29DA580A" w16cex:dateUtc="2024-04-29T15:31:00Z"/>
  <w16cex:commentExtensible w16cex:durableId="2A0ABE5A" w16cex:dateUtc="2024-06-05T08:37:00Z"/>
  <w16cex:commentExtensible w16cex:durableId="29DA5640" w16cex:dateUtc="2024-04-29T15:24:00Z"/>
  <w16cex:commentExtensible w16cex:durableId="2A0ABE72" w16cex:dateUtc="2024-06-05T08:37:00Z"/>
  <w16cex:commentExtensible w16cex:durableId="29DA5697" w16cex:dateUtc="2024-04-29T15:25:00Z"/>
  <w16cex:commentExtensible w16cex:durableId="2A0ABF00" w16cex:dateUtc="2024-06-05T08:40:00Z"/>
  <w16cex:commentExtensible w16cex:durableId="29C7F056" w16cex:dateUtc="2024-04-15T16:28:00Z"/>
  <w16cex:commentExtensible w16cex:durableId="7BB4F600" w16cex:dateUtc="2024-04-26T09:16:00Z"/>
  <w16cex:commentExtensible w16cex:durableId="29DA58BE" w16cex:dateUtc="2024-04-29T15:34:00Z"/>
  <w16cex:commentExtensible w16cex:durableId="36739A28" w16cex:dateUtc="2024-04-30T14:30:00Z"/>
  <w16cex:commentExtensible w16cex:durableId="2A0AB94A" w16cex:dateUtc="2024-06-05T08:15:00Z"/>
  <w16cex:commentExtensible w16cex:durableId="29DA5910" w16cex:dateUtc="2024-04-29T15:36:00Z"/>
  <w16cex:commentExtensible w16cex:durableId="2A0AB67F" w16cex:dateUtc="2024-06-05T08: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0C7589F" w16cid:durableId="29DA4438"/>
  <w16cid:commentId w16cid:paraId="0314F14E" w16cid:durableId="29DA445D"/>
  <w16cid:commentId w16cid:paraId="293C7DF6" w16cid:durableId="30E26197"/>
  <w16cid:commentId w16cid:paraId="226FEDBE" w16cid:durableId="2A096E36"/>
  <w16cid:commentId w16cid:paraId="1DDE64C1" w16cid:durableId="2DDF16F8"/>
  <w16cid:commentId w16cid:paraId="373B7DEF" w16cid:durableId="6D6FDD97"/>
  <w16cid:commentId w16cid:paraId="19A44C9E" w16cid:durableId="2A097742"/>
  <w16cid:commentId w16cid:paraId="55F42D2D" w16cid:durableId="29DA44D7"/>
  <w16cid:commentId w16cid:paraId="281AB941" w16cid:durableId="04BC3861"/>
  <w16cid:commentId w16cid:paraId="69F1CA69" w16cid:durableId="2A097941"/>
  <w16cid:commentId w16cid:paraId="661DBEE6" w16cid:durableId="29DA45A8"/>
  <w16cid:commentId w16cid:paraId="02B7B37E" w16cid:durableId="2A097A67"/>
  <w16cid:commentId w16cid:paraId="7E702395" w16cid:durableId="29DA478A"/>
  <w16cid:commentId w16cid:paraId="2BAAAA48" w16cid:durableId="0BF759D3"/>
  <w16cid:commentId w16cid:paraId="132EE511" w16cid:durableId="2A0AC15A"/>
  <w16cid:commentId w16cid:paraId="2DD4BEDD" w16cid:durableId="6E7C030D"/>
  <w16cid:commentId w16cid:paraId="22BAABEC" w16cid:durableId="52B90DF1"/>
  <w16cid:commentId w16cid:paraId="1E7577C2" w16cid:durableId="2A0AC11D"/>
  <w16cid:commentId w16cid:paraId="51EB5A8F" w16cid:durableId="29C7E84E"/>
  <w16cid:commentId w16cid:paraId="42D06406" w16cid:durableId="2A098DBE"/>
  <w16cid:commentId w16cid:paraId="7E7070DC" w16cid:durableId="29C7E766"/>
  <w16cid:commentId w16cid:paraId="229F45F7" w16cid:durableId="00F04775"/>
  <w16cid:commentId w16cid:paraId="50B3B574" w16cid:durableId="2A099E9B"/>
  <w16cid:commentId w16cid:paraId="6DF1777E" w16cid:durableId="7095DC68"/>
  <w16cid:commentId w16cid:paraId="123A5009" w16cid:durableId="2A099EF4"/>
  <w16cid:commentId w16cid:paraId="736C4F26" w16cid:durableId="2A09B8F0"/>
  <w16cid:commentId w16cid:paraId="1D256C0D" w16cid:durableId="2A09B8EF"/>
  <w16cid:commentId w16cid:paraId="1EE92A0D" w16cid:durableId="2A09B9C8"/>
  <w16cid:commentId w16cid:paraId="3FAF0351" w16cid:durableId="2A09B8EE"/>
  <w16cid:commentId w16cid:paraId="381F170A" w16cid:durableId="2A09B8ED"/>
  <w16cid:commentId w16cid:paraId="1BC3A198" w16cid:durableId="2A09B8EC"/>
  <w16cid:commentId w16cid:paraId="3B1AF838" w16cid:durableId="2A09B8EB"/>
  <w16cid:commentId w16cid:paraId="5CF03A87" w16cid:durableId="2A09BA7B"/>
  <w16cid:commentId w16cid:paraId="09DA9BEC" w16cid:durableId="2A09BD00"/>
  <w16cid:commentId w16cid:paraId="31596198" w16cid:durableId="2A09BE4A"/>
  <w16cid:commentId w16cid:paraId="27E557A0" w16cid:durableId="2A09BE5C"/>
  <w16cid:commentId w16cid:paraId="2603537F" w16cid:durableId="2A09B8E8"/>
  <w16cid:commentId w16cid:paraId="36BDD78D" w16cid:durableId="2A09C142"/>
  <w16cid:commentId w16cid:paraId="526EF10C" w16cid:durableId="050DE589"/>
  <w16cid:commentId w16cid:paraId="01121981" w16cid:durableId="2A099FC7"/>
  <w16cid:commentId w16cid:paraId="36F9B12F" w16cid:durableId="7AC30EC2"/>
  <w16cid:commentId w16cid:paraId="6A8C4342" w16cid:durableId="2A09A116"/>
  <w16cid:commentId w16cid:paraId="701B78B0" w16cid:durableId="29C7E904"/>
  <w16cid:commentId w16cid:paraId="118EB550" w16cid:durableId="2A09A118"/>
  <w16cid:commentId w16cid:paraId="18DAB305" w16cid:durableId="29C7E998"/>
  <w16cid:commentId w16cid:paraId="78EDC0E6" w16cid:durableId="2A09A431"/>
  <w16cid:commentId w16cid:paraId="30C38901" w16cid:durableId="29C7EAC5"/>
  <w16cid:commentId w16cid:paraId="60576FD7" w16cid:durableId="29C93552"/>
  <w16cid:commentId w16cid:paraId="673BD593" w16cid:durableId="2A09A639"/>
  <w16cid:commentId w16cid:paraId="0A7D9AA9" w16cid:durableId="29C7EBF2"/>
  <w16cid:commentId w16cid:paraId="4EF8EDB9" w16cid:durableId="2A09A845"/>
  <w16cid:commentId w16cid:paraId="2079DCEE" w16cid:durableId="29C7EDA3"/>
  <w16cid:commentId w16cid:paraId="33BA9199" w16cid:durableId="29C7EDE2"/>
  <w16cid:commentId w16cid:paraId="1850210B" w16cid:durableId="2A09A9EE"/>
  <w16cid:commentId w16cid:paraId="0122CC16" w16cid:durableId="29C7EE33"/>
  <w16cid:commentId w16cid:paraId="1BE2FAD1" w16cid:durableId="77450236"/>
  <w16cid:commentId w16cid:paraId="1345CD8D" w16cid:durableId="43E5A6DC"/>
  <w16cid:commentId w16cid:paraId="10CFE7F9" w16cid:durableId="2A09AE2C"/>
  <w16cid:commentId w16cid:paraId="191D01DB" w16cid:durableId="2A0C167A"/>
  <w16cid:commentId w16cid:paraId="08DCDF0A" w16cid:durableId="2A0C1679"/>
  <w16cid:commentId w16cid:paraId="1C654A1E" w16cid:durableId="2A0C1678"/>
  <w16cid:commentId w16cid:paraId="3BDBB2D3" w16cid:durableId="2A0AC270"/>
  <w16cid:commentId w16cid:paraId="037825D2" w16cid:durableId="29DA4F71"/>
  <w16cid:commentId w16cid:paraId="7BBD4FD8" w16cid:durableId="00A69AC5"/>
  <w16cid:commentId w16cid:paraId="722C5ACC" w16cid:durableId="34F94A86"/>
  <w16cid:commentId w16cid:paraId="7271C534" w16cid:durableId="2A09AF5D"/>
  <w16cid:commentId w16cid:paraId="37511ED8" w16cid:durableId="2A09B228"/>
  <w16cid:commentId w16cid:paraId="0EFAADFB" w16cid:durableId="29DA4FBE"/>
  <w16cid:commentId w16cid:paraId="6B33CEDD" w16cid:durableId="4B96E812"/>
  <w16cid:commentId w16cid:paraId="55EDB2B4" w16cid:durableId="2A09C23D"/>
  <w16cid:commentId w16cid:paraId="67021F71" w16cid:durableId="29DA503D"/>
  <w16cid:commentId w16cid:paraId="2F393959" w16cid:durableId="23C4FDF2"/>
  <w16cid:commentId w16cid:paraId="205FDA41" w16cid:durableId="79665696"/>
  <w16cid:commentId w16cid:paraId="5B39CC74" w16cid:durableId="2A0AB5A7"/>
  <w16cid:commentId w16cid:paraId="50FD8FA6" w16cid:durableId="29DA50AF"/>
  <w16cid:commentId w16cid:paraId="0BBD57E0" w16cid:durableId="65868C6A"/>
  <w16cid:commentId w16cid:paraId="4536EBA5" w16cid:durableId="2A0AB5AF"/>
  <w16cid:commentId w16cid:paraId="16A8A7CE" w16cid:durableId="29DA510B"/>
  <w16cid:commentId w16cid:paraId="7EA2CA1B" w16cid:durableId="20E48EAA"/>
  <w16cid:commentId w16cid:paraId="78919F42" w16cid:durableId="0588551C"/>
  <w16cid:commentId w16cid:paraId="4E004946" w16cid:durableId="2A0AB5BA"/>
  <w16cid:commentId w16cid:paraId="26EF2BBA" w16cid:durableId="29DA5148"/>
  <w16cid:commentId w16cid:paraId="7857AE5A" w16cid:durableId="7D90BEB4"/>
  <w16cid:commentId w16cid:paraId="6FC6D1D5" w16cid:durableId="2A0ABD31"/>
  <w16cid:commentId w16cid:paraId="2C7D6ECE" w16cid:durableId="29DA51AA"/>
  <w16cid:commentId w16cid:paraId="3B128C61" w16cid:durableId="41EAB910"/>
  <w16cid:commentId w16cid:paraId="1D381737" w16cid:durableId="2A0AB5BE"/>
  <w16cid:commentId w16cid:paraId="6E0CF3EB" w16cid:durableId="29DA521E"/>
  <w16cid:commentId w16cid:paraId="3CF8E3E2" w16cid:durableId="1109A31C"/>
  <w16cid:commentId w16cid:paraId="6983D0D0" w16cid:durableId="2A0AB5FE"/>
  <w16cid:commentId w16cid:paraId="693D1583" w16cid:durableId="29DA528E"/>
  <w16cid:commentId w16cid:paraId="6EE9369A" w16cid:durableId="5FC5D943"/>
  <w16cid:commentId w16cid:paraId="6750261D" w16cid:durableId="2A0AB604"/>
  <w16cid:commentId w16cid:paraId="37F36E72" w16cid:durableId="29DA5322"/>
  <w16cid:commentId w16cid:paraId="55F25798" w16cid:durableId="63EE390B"/>
  <w16cid:commentId w16cid:paraId="03ACD63D" w16cid:durableId="2A09B3BF"/>
  <w16cid:commentId w16cid:paraId="0204170E" w16cid:durableId="29DA5357"/>
  <w16cid:commentId w16cid:paraId="6264CC75" w16cid:durableId="2A09B693"/>
  <w16cid:commentId w16cid:paraId="70D36274" w16cid:durableId="2A0ABD87"/>
  <w16cid:commentId w16cid:paraId="2F569B8E" w16cid:durableId="29DA5388"/>
  <w16cid:commentId w16cid:paraId="4AF3E5B7" w16cid:durableId="2A0ABD98"/>
  <w16cid:commentId w16cid:paraId="6F09D629" w16cid:durableId="29DA5452"/>
  <w16cid:commentId w16cid:paraId="7F877D46" w16cid:durableId="16591B46"/>
  <w16cid:commentId w16cid:paraId="573B1010" w16cid:durableId="2A0ABDB2"/>
  <w16cid:commentId w16cid:paraId="08F3AFE2" w16cid:durableId="29DA580A"/>
  <w16cid:commentId w16cid:paraId="21E0926A" w16cid:durableId="2A0ABE5A"/>
  <w16cid:commentId w16cid:paraId="0230C8C0" w16cid:durableId="29DA5640"/>
  <w16cid:commentId w16cid:paraId="2168EFA1" w16cid:durableId="2A0ABE72"/>
  <w16cid:commentId w16cid:paraId="0D304672" w16cid:durableId="29DA5697"/>
  <w16cid:commentId w16cid:paraId="689804F0" w16cid:durableId="2A0ABF00"/>
  <w16cid:commentId w16cid:paraId="0E00BEB0" w16cid:durableId="29C7F056"/>
  <w16cid:commentId w16cid:paraId="23EB66C8" w16cid:durableId="7BB4F600"/>
  <w16cid:commentId w16cid:paraId="26C4F750" w16cid:durableId="29DA58BE"/>
  <w16cid:commentId w16cid:paraId="15E66000" w16cid:durableId="36739A28"/>
  <w16cid:commentId w16cid:paraId="2F8D6C24" w16cid:durableId="2A0AB94A"/>
  <w16cid:commentId w16cid:paraId="5B4D27E8" w16cid:durableId="29DA5910"/>
  <w16cid:commentId w16cid:paraId="22A1B3CC" w16cid:durableId="2A0AB6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1C8349" w14:textId="77777777" w:rsidR="00C25B2F" w:rsidRDefault="00C25B2F">
      <w:pPr>
        <w:spacing w:after="0"/>
      </w:pPr>
      <w:r>
        <w:separator/>
      </w:r>
    </w:p>
  </w:endnote>
  <w:endnote w:type="continuationSeparator" w:id="0">
    <w:p w14:paraId="3D2DF416" w14:textId="77777777" w:rsidR="00C25B2F" w:rsidRDefault="00C25B2F">
      <w:pPr>
        <w:spacing w:after="0"/>
      </w:pPr>
      <w:r>
        <w:continuationSeparator/>
      </w:r>
    </w:p>
  </w:endnote>
  <w:endnote w:type="continuationNotice" w:id="1">
    <w:p w14:paraId="55C9B8AF" w14:textId="77777777" w:rsidR="00C25B2F" w:rsidRDefault="00C25B2F">
      <w:pPr>
        <w:spacing w:after="0"/>
      </w:pPr>
    </w:p>
  </w:endnote>
  <w:endnote w:id="2">
    <w:p w14:paraId="6995E1D1" w14:textId="77777777" w:rsidR="008C5CA5" w:rsidRDefault="008C5CA5" w:rsidP="008C5CA5">
      <w:pPr>
        <w:pStyle w:val="EndnoteText"/>
      </w:pPr>
      <w:r>
        <w:rPr>
          <w:rStyle w:val="EndnoteReference"/>
        </w:rPr>
        <w:endnoteRef/>
      </w:r>
      <w:r>
        <w:t xml:space="preserve"> An example of endnotes.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OCR A Extended">
    <w:panose1 w:val="02010509020102010303"/>
    <w:charset w:val="00"/>
    <w:family w:val="moder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2352A7" w14:textId="77777777" w:rsidR="00C25B2F" w:rsidRDefault="00C25B2F">
      <w:r>
        <w:separator/>
      </w:r>
    </w:p>
  </w:footnote>
  <w:footnote w:type="continuationSeparator" w:id="0">
    <w:p w14:paraId="2024ECF7" w14:textId="77777777" w:rsidR="00C25B2F" w:rsidRDefault="00C25B2F">
      <w:r>
        <w:continuationSeparator/>
      </w:r>
    </w:p>
  </w:footnote>
  <w:footnote w:type="continuationNotice" w:id="1">
    <w:p w14:paraId="732B0B88" w14:textId="77777777" w:rsidR="00C25B2F" w:rsidRDefault="00C25B2F">
      <w:pPr>
        <w:spacing w:after="0"/>
      </w:pPr>
    </w:p>
  </w:footnote>
  <w:footnote w:id="2">
    <w:p w14:paraId="6EFD5A6D" w14:textId="4654B3B1" w:rsidR="00E3506A" w:rsidDel="00C12555" w:rsidRDefault="00E3506A" w:rsidP="009F7943">
      <w:pPr>
        <w:pStyle w:val="FootnoteText"/>
        <w:rPr>
          <w:del w:id="324" w:author="Pawel KAMINSKI" w:date="2024-06-04T14:25:00Z"/>
        </w:rPr>
      </w:pPr>
      <w:del w:id="325" w:author="Pawel KAMINSKI" w:date="2024-06-04T14:25:00Z">
        <w:r w:rsidDel="00C12555">
          <w:rPr>
            <w:rStyle w:val="FootnoteReference"/>
          </w:rPr>
          <w:footnoteRef/>
        </w:r>
        <w:r w:rsidDel="00C12555">
          <w:delText xml:space="preserve"> </w:delText>
        </w:r>
        <w:r w:rsidR="00067DFF" w:rsidDel="00C12555">
          <w:delText>Every main part of a book should open with “Heading 1”. There shouldn’t be more than one Heading 1 per docx file.</w:delText>
        </w:r>
      </w:del>
    </w:p>
  </w:footnote>
  <w:footnote w:id="3">
    <w:p w14:paraId="14CAA3E6" w14:textId="27EEDA23" w:rsidR="00C81FE4" w:rsidRDefault="00C81FE4">
      <w:pPr>
        <w:pStyle w:val="FootnoteText"/>
      </w:pPr>
      <w:ins w:id="377" w:author="Pawel KAMINSKI" w:date="2024-06-04T14:52:00Z">
        <w:r>
          <w:rPr>
            <w:rStyle w:val="FootnoteReference"/>
          </w:rPr>
          <w:footnoteRef/>
        </w:r>
        <w:r>
          <w:t xml:space="preserve"> </w:t>
        </w:r>
        <w:r w:rsidRPr="00C81FE4">
          <w:t>Unknown Author</w:t>
        </w:r>
      </w:ins>
    </w:p>
  </w:footnote>
  <w:footnote w:id="4">
    <w:p w14:paraId="49B1D229" w14:textId="77777777" w:rsidR="008C71B8" w:rsidDel="00C81FE4" w:rsidRDefault="008C71B8">
      <w:pPr>
        <w:pStyle w:val="Quote"/>
        <w:jc w:val="left"/>
        <w:rPr>
          <w:ins w:id="380" w:author="Deutsch, Verena" w:date="2024-04-15T18:12:00Z"/>
          <w:del w:id="381" w:author="Pawel KAMINSKI" w:date="2024-06-04T14:53:00Z"/>
        </w:rPr>
        <w:pPrChange w:id="382" w:author="Pawel KAMINSKI" w:date="2024-06-04T14:51:00Z">
          <w:pPr>
            <w:pStyle w:val="Quote"/>
          </w:pPr>
        </w:pPrChange>
      </w:pPr>
      <w:ins w:id="383" w:author="Deutsch, Verena" w:date="2024-04-15T18:12:00Z">
        <w:del w:id="384" w:author="Pawel KAMINSKI" w:date="2024-06-04T14:53:00Z">
          <w:r w:rsidDel="00C81FE4">
            <w:rPr>
              <w:rStyle w:val="FootnoteReference"/>
            </w:rPr>
            <w:footnoteRef/>
          </w:r>
          <w:r w:rsidDel="00C81FE4">
            <w:delText xml:space="preserve"> </w:delText>
          </w:r>
          <w:r w:rsidRPr="00B4219B" w:rsidDel="00C81FE4">
            <w:rPr>
              <w:color w:val="auto"/>
              <w:rPrChange w:id="385" w:author="Pawel KAMINSKI" w:date="2024-06-04T14:51:00Z">
                <w:rPr/>
              </w:rPrChange>
            </w:rPr>
            <w:delText>Unknown Author</w:delText>
          </w:r>
        </w:del>
      </w:ins>
    </w:p>
    <w:p w14:paraId="4ACB9F4E" w14:textId="45D83CBF" w:rsidR="008C71B8" w:rsidRPr="00205FE6" w:rsidDel="00C81FE4" w:rsidRDefault="008C71B8">
      <w:pPr>
        <w:pStyle w:val="FootnoteText"/>
        <w:rPr>
          <w:del w:id="386" w:author="Pawel KAMINSKI" w:date="2024-06-04T14:53:00Z"/>
        </w:rPr>
      </w:pPr>
    </w:p>
  </w:footnote>
  <w:footnote w:id="5">
    <w:p w14:paraId="0A16EA45" w14:textId="4B933384" w:rsidR="0000330B" w:rsidRDefault="0000330B">
      <w:pPr>
        <w:pStyle w:val="FootnoteText"/>
      </w:pPr>
      <w:r>
        <w:rPr>
          <w:rStyle w:val="FootnoteReference"/>
        </w:rPr>
        <w:footnoteRef/>
      </w:r>
      <w:r>
        <w:t xml:space="preserve"> To insert a footnote in MS Word, you may click the “Insert Footnote” button or use the “Alt + Ctrl + F” key combination.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BEC406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57E6698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D3EE0DF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296A53E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6E4E1C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436AA0A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1FF2DA4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442292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5A6EB9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76845B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D18277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3E4613D"/>
    <w:multiLevelType w:val="hybridMultilevel"/>
    <w:tmpl w:val="3C90E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432CDB"/>
    <w:multiLevelType w:val="hybridMultilevel"/>
    <w:tmpl w:val="25CA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297BC0"/>
    <w:multiLevelType w:val="hybridMultilevel"/>
    <w:tmpl w:val="79D44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1AE401"/>
    <w:multiLevelType w:val="multilevel"/>
    <w:tmpl w:val="643608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15A11B2"/>
    <w:multiLevelType w:val="hybridMultilevel"/>
    <w:tmpl w:val="4052F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7E48F3"/>
    <w:multiLevelType w:val="hybridMultilevel"/>
    <w:tmpl w:val="C2BA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8E68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5DD38AC"/>
    <w:multiLevelType w:val="hybridMultilevel"/>
    <w:tmpl w:val="B6C89654"/>
    <w:lvl w:ilvl="0" w:tplc="10D4D8C4">
      <w:start w:val="1"/>
      <w:numFmt w:val="bullet"/>
      <w:pStyle w:val="Tahomabulletpoints"/>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7E53DFE"/>
    <w:multiLevelType w:val="hybridMultilevel"/>
    <w:tmpl w:val="F0A45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A97AF0"/>
    <w:multiLevelType w:val="hybridMultilevel"/>
    <w:tmpl w:val="52E6B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315DCA"/>
    <w:multiLevelType w:val="multilevel"/>
    <w:tmpl w:val="19CE79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2" w15:restartNumberingAfterBreak="0">
    <w:nsid w:val="74024FC2"/>
    <w:multiLevelType w:val="hybridMultilevel"/>
    <w:tmpl w:val="44ACD7FE"/>
    <w:lvl w:ilvl="0" w:tplc="DFFC8A22">
      <w:start w:val="1"/>
      <w:numFmt w:val="bullet"/>
      <w:lvlText w:val=""/>
      <w:lvlJc w:val="left"/>
      <w:pPr>
        <w:ind w:left="720" w:hanging="360"/>
      </w:pPr>
      <w:rPr>
        <w:rFonts w:ascii="Symbol" w:hAnsi="Symbol" w:hint="default"/>
        <w:lang w:val="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4260854">
    <w:abstractNumId w:val="14"/>
  </w:num>
  <w:num w:numId="2" w16cid:durableId="1891770459">
    <w:abstractNumId w:val="0"/>
  </w:num>
  <w:num w:numId="3" w16cid:durableId="730691525">
    <w:abstractNumId w:val="0"/>
  </w:num>
  <w:num w:numId="4" w16cid:durableId="160245100">
    <w:abstractNumId w:val="0"/>
  </w:num>
  <w:num w:numId="5" w16cid:durableId="1993177689">
    <w:abstractNumId w:val="0"/>
  </w:num>
  <w:num w:numId="6" w16cid:durableId="1507399500">
    <w:abstractNumId w:val="0"/>
  </w:num>
  <w:num w:numId="7" w16cid:durableId="2348967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0476175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61367750">
    <w:abstractNumId w:val="0"/>
  </w:num>
  <w:num w:numId="10" w16cid:durableId="782572678">
    <w:abstractNumId w:val="0"/>
  </w:num>
  <w:num w:numId="11" w16cid:durableId="270823139">
    <w:abstractNumId w:val="0"/>
  </w:num>
  <w:num w:numId="12" w16cid:durableId="1362587316">
    <w:abstractNumId w:val="0"/>
  </w:num>
  <w:num w:numId="13" w16cid:durableId="1069032505">
    <w:abstractNumId w:val="10"/>
  </w:num>
  <w:num w:numId="14" w16cid:durableId="408040396">
    <w:abstractNumId w:val="8"/>
  </w:num>
  <w:num w:numId="15" w16cid:durableId="1044982333">
    <w:abstractNumId w:val="7"/>
  </w:num>
  <w:num w:numId="16" w16cid:durableId="1160123779">
    <w:abstractNumId w:val="6"/>
  </w:num>
  <w:num w:numId="17" w16cid:durableId="845050894">
    <w:abstractNumId w:val="5"/>
  </w:num>
  <w:num w:numId="18" w16cid:durableId="324434818">
    <w:abstractNumId w:val="9"/>
  </w:num>
  <w:num w:numId="19" w16cid:durableId="1721129250">
    <w:abstractNumId w:val="4"/>
  </w:num>
  <w:num w:numId="20" w16cid:durableId="9575133">
    <w:abstractNumId w:val="3"/>
  </w:num>
  <w:num w:numId="21" w16cid:durableId="278269841">
    <w:abstractNumId w:val="2"/>
  </w:num>
  <w:num w:numId="22" w16cid:durableId="1455980407">
    <w:abstractNumId w:val="1"/>
  </w:num>
  <w:num w:numId="23" w16cid:durableId="1483038871">
    <w:abstractNumId w:val="17"/>
  </w:num>
  <w:num w:numId="24" w16cid:durableId="135612909">
    <w:abstractNumId w:val="16"/>
  </w:num>
  <w:num w:numId="25" w16cid:durableId="1802571389">
    <w:abstractNumId w:val="22"/>
  </w:num>
  <w:num w:numId="26" w16cid:durableId="1831215977">
    <w:abstractNumId w:val="15"/>
  </w:num>
  <w:num w:numId="27" w16cid:durableId="1569221027">
    <w:abstractNumId w:val="20"/>
  </w:num>
  <w:num w:numId="28" w16cid:durableId="1929918828">
    <w:abstractNumId w:val="13"/>
  </w:num>
  <w:num w:numId="29" w16cid:durableId="1694188962">
    <w:abstractNumId w:val="12"/>
  </w:num>
  <w:num w:numId="30" w16cid:durableId="1780830196">
    <w:abstractNumId w:val="11"/>
  </w:num>
  <w:num w:numId="31" w16cid:durableId="1011302362">
    <w:abstractNumId w:val="19"/>
  </w:num>
  <w:num w:numId="32" w16cid:durableId="121847352">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awel KAMINSKI">
    <w15:presenceInfo w15:providerId="AD" w15:userId="S::pawel.kaminski@uni.lu::d0336c22-f4bd-4524-ae20-e461efb9be46"/>
  </w15:person>
  <w15:person w15:author="Deutsch, Verena">
    <w15:presenceInfo w15:providerId="AD" w15:userId="S::verena.deutsch@degruyter.com::1e7f37d7-39c5-4acc-8f74-b4fe78d0bcaf"/>
  </w15:person>
  <w15:person w15:author="Gabor Mihaly TOTH">
    <w15:presenceInfo w15:providerId="AD" w15:userId="S::gabor.toth@uni.lu::0f112c37-4bac-430f-b91a-8ff45633ae3f"/>
  </w15:person>
  <w15:person w15:author="Borlinghaus, Anton">
    <w15:presenceInfo w15:providerId="AD" w15:userId="S::anton.borlinghaus@degruyter.com::e17d6592-52f8-4029-bbba-7e2c04fe017d"/>
  </w15:person>
  <w15:person w15:author="Deutsch, Verena [2]">
    <w15:presenceInfo w15:providerId="AD" w15:userId="S::Verena.Deutsch@degruyter.com::1e7f37d7-39c5-4acc-8f74-b4fe78d0bcaf"/>
  </w15:person>
  <w15:person w15:author="Horn, Andre">
    <w15:presenceInfo w15:providerId="AD" w15:userId="S::andre.horn@degruyter.com::713525c1-d05b-4904-94a7-52c32587c6a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cumentProtection w:edit="trackedChanges" w:enforcement="1" w:cryptProviderType="rsaAES" w:cryptAlgorithmClass="hash" w:cryptAlgorithmType="typeAny" w:cryptAlgorithmSid="14" w:cryptSpinCount="100000" w:hash="U07pdxB1IrFYO/1GqOQgZZMnxfWDVj/mHU1mra/ePQIwudxBBkx3GhgToC1j95OON7JAomhZFTDAufg6ZcOB6w==" w:salt="3CCALg78haRGovXMVbfxDA=="/>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0718"/>
    <w:rsid w:val="0000330B"/>
    <w:rsid w:val="000037CC"/>
    <w:rsid w:val="0000585B"/>
    <w:rsid w:val="0000637A"/>
    <w:rsid w:val="00010B60"/>
    <w:rsid w:val="00011C8B"/>
    <w:rsid w:val="00011DF1"/>
    <w:rsid w:val="00012493"/>
    <w:rsid w:val="00014B0A"/>
    <w:rsid w:val="0002064A"/>
    <w:rsid w:val="0002661D"/>
    <w:rsid w:val="00030A83"/>
    <w:rsid w:val="00037CD1"/>
    <w:rsid w:val="000455B1"/>
    <w:rsid w:val="0004788D"/>
    <w:rsid w:val="00057FDD"/>
    <w:rsid w:val="00061B05"/>
    <w:rsid w:val="00062ADD"/>
    <w:rsid w:val="00063926"/>
    <w:rsid w:val="00067DFF"/>
    <w:rsid w:val="00070737"/>
    <w:rsid w:val="00077EEE"/>
    <w:rsid w:val="0008061F"/>
    <w:rsid w:val="00081EBE"/>
    <w:rsid w:val="00082C8D"/>
    <w:rsid w:val="00084C70"/>
    <w:rsid w:val="00090255"/>
    <w:rsid w:val="00090BD1"/>
    <w:rsid w:val="00091450"/>
    <w:rsid w:val="00094E64"/>
    <w:rsid w:val="000A018F"/>
    <w:rsid w:val="000A08C1"/>
    <w:rsid w:val="000A1236"/>
    <w:rsid w:val="000A493C"/>
    <w:rsid w:val="000A4CBB"/>
    <w:rsid w:val="000A770A"/>
    <w:rsid w:val="000B0F43"/>
    <w:rsid w:val="000B0F50"/>
    <w:rsid w:val="000B1C5B"/>
    <w:rsid w:val="000B390F"/>
    <w:rsid w:val="000B42C7"/>
    <w:rsid w:val="000C2044"/>
    <w:rsid w:val="000D0DA8"/>
    <w:rsid w:val="000E65D8"/>
    <w:rsid w:val="000F39FF"/>
    <w:rsid w:val="000F5233"/>
    <w:rsid w:val="000F66F7"/>
    <w:rsid w:val="000F6E81"/>
    <w:rsid w:val="001007A2"/>
    <w:rsid w:val="00100E92"/>
    <w:rsid w:val="001057BE"/>
    <w:rsid w:val="00112717"/>
    <w:rsid w:val="001128C2"/>
    <w:rsid w:val="00113FFA"/>
    <w:rsid w:val="00114FF1"/>
    <w:rsid w:val="00116BD1"/>
    <w:rsid w:val="00124B68"/>
    <w:rsid w:val="001255D4"/>
    <w:rsid w:val="001317BD"/>
    <w:rsid w:val="0013188F"/>
    <w:rsid w:val="0013195F"/>
    <w:rsid w:val="0013447E"/>
    <w:rsid w:val="001351AC"/>
    <w:rsid w:val="00136FFB"/>
    <w:rsid w:val="00137336"/>
    <w:rsid w:val="00143017"/>
    <w:rsid w:val="00144856"/>
    <w:rsid w:val="001453EC"/>
    <w:rsid w:val="00150BB8"/>
    <w:rsid w:val="00152DB5"/>
    <w:rsid w:val="00154195"/>
    <w:rsid w:val="001575A6"/>
    <w:rsid w:val="00160414"/>
    <w:rsid w:val="00160AC7"/>
    <w:rsid w:val="00160E53"/>
    <w:rsid w:val="00161AEE"/>
    <w:rsid w:val="00162A6E"/>
    <w:rsid w:val="001746F7"/>
    <w:rsid w:val="00180E46"/>
    <w:rsid w:val="00181073"/>
    <w:rsid w:val="00182D0B"/>
    <w:rsid w:val="0018468D"/>
    <w:rsid w:val="00187E8B"/>
    <w:rsid w:val="001909C2"/>
    <w:rsid w:val="00194D31"/>
    <w:rsid w:val="001953AB"/>
    <w:rsid w:val="00195619"/>
    <w:rsid w:val="00195F25"/>
    <w:rsid w:val="001969C9"/>
    <w:rsid w:val="00197BEE"/>
    <w:rsid w:val="001A0DAF"/>
    <w:rsid w:val="001A1A1F"/>
    <w:rsid w:val="001A2931"/>
    <w:rsid w:val="001A3AA4"/>
    <w:rsid w:val="001A3DD5"/>
    <w:rsid w:val="001A4452"/>
    <w:rsid w:val="001C0073"/>
    <w:rsid w:val="001C3D28"/>
    <w:rsid w:val="001C3DA7"/>
    <w:rsid w:val="001C4282"/>
    <w:rsid w:val="001C4B75"/>
    <w:rsid w:val="001C6DC9"/>
    <w:rsid w:val="001C6E3A"/>
    <w:rsid w:val="001C7B11"/>
    <w:rsid w:val="001D0041"/>
    <w:rsid w:val="001D256D"/>
    <w:rsid w:val="001D3C3A"/>
    <w:rsid w:val="001D5153"/>
    <w:rsid w:val="001D5396"/>
    <w:rsid w:val="001D5AC3"/>
    <w:rsid w:val="001D6611"/>
    <w:rsid w:val="001D77FC"/>
    <w:rsid w:val="001D79BE"/>
    <w:rsid w:val="001E26A5"/>
    <w:rsid w:val="001E58C5"/>
    <w:rsid w:val="001E66DB"/>
    <w:rsid w:val="001E6B1D"/>
    <w:rsid w:val="001F1E1A"/>
    <w:rsid w:val="0020004A"/>
    <w:rsid w:val="00201AAC"/>
    <w:rsid w:val="00202F10"/>
    <w:rsid w:val="002046E9"/>
    <w:rsid w:val="00205FE6"/>
    <w:rsid w:val="0021005B"/>
    <w:rsid w:val="002104FC"/>
    <w:rsid w:val="00210DCB"/>
    <w:rsid w:val="00210EA9"/>
    <w:rsid w:val="00212D1A"/>
    <w:rsid w:val="0021493B"/>
    <w:rsid w:val="002158AA"/>
    <w:rsid w:val="00221600"/>
    <w:rsid w:val="00225CEC"/>
    <w:rsid w:val="002266E0"/>
    <w:rsid w:val="00227545"/>
    <w:rsid w:val="002316F2"/>
    <w:rsid w:val="00232540"/>
    <w:rsid w:val="00232B26"/>
    <w:rsid w:val="0023426E"/>
    <w:rsid w:val="00236931"/>
    <w:rsid w:val="00240B29"/>
    <w:rsid w:val="002413D6"/>
    <w:rsid w:val="00243715"/>
    <w:rsid w:val="00245173"/>
    <w:rsid w:val="00245E67"/>
    <w:rsid w:val="00247609"/>
    <w:rsid w:val="00251FB7"/>
    <w:rsid w:val="00251FDF"/>
    <w:rsid w:val="002534D2"/>
    <w:rsid w:val="002545EE"/>
    <w:rsid w:val="002564BA"/>
    <w:rsid w:val="0026457E"/>
    <w:rsid w:val="00270285"/>
    <w:rsid w:val="002743A8"/>
    <w:rsid w:val="00274C47"/>
    <w:rsid w:val="0027599A"/>
    <w:rsid w:val="00276DDF"/>
    <w:rsid w:val="0028182F"/>
    <w:rsid w:val="00282D3D"/>
    <w:rsid w:val="00284AA9"/>
    <w:rsid w:val="00290CBB"/>
    <w:rsid w:val="00292C38"/>
    <w:rsid w:val="002937D5"/>
    <w:rsid w:val="00294D53"/>
    <w:rsid w:val="002957A2"/>
    <w:rsid w:val="002959F1"/>
    <w:rsid w:val="002A0F2C"/>
    <w:rsid w:val="002A3E8D"/>
    <w:rsid w:val="002A4602"/>
    <w:rsid w:val="002A475C"/>
    <w:rsid w:val="002A6B0B"/>
    <w:rsid w:val="002A72F5"/>
    <w:rsid w:val="002A7B04"/>
    <w:rsid w:val="002B164B"/>
    <w:rsid w:val="002B2715"/>
    <w:rsid w:val="002B2F95"/>
    <w:rsid w:val="002B325E"/>
    <w:rsid w:val="002B4D82"/>
    <w:rsid w:val="002C12D3"/>
    <w:rsid w:val="002C2F53"/>
    <w:rsid w:val="002C397A"/>
    <w:rsid w:val="002C39A9"/>
    <w:rsid w:val="002C5579"/>
    <w:rsid w:val="002C71E6"/>
    <w:rsid w:val="002C71FE"/>
    <w:rsid w:val="002D259C"/>
    <w:rsid w:val="002D5122"/>
    <w:rsid w:val="002D5256"/>
    <w:rsid w:val="002D631C"/>
    <w:rsid w:val="002E2596"/>
    <w:rsid w:val="002E4B39"/>
    <w:rsid w:val="002E5759"/>
    <w:rsid w:val="002E79F7"/>
    <w:rsid w:val="002F0FE7"/>
    <w:rsid w:val="002F38DA"/>
    <w:rsid w:val="003001DF"/>
    <w:rsid w:val="00300E28"/>
    <w:rsid w:val="003025CF"/>
    <w:rsid w:val="003069A7"/>
    <w:rsid w:val="00311842"/>
    <w:rsid w:val="00311AE6"/>
    <w:rsid w:val="00321B33"/>
    <w:rsid w:val="00322B6D"/>
    <w:rsid w:val="003232DE"/>
    <w:rsid w:val="0032451B"/>
    <w:rsid w:val="00326686"/>
    <w:rsid w:val="00330D9F"/>
    <w:rsid w:val="00331A3B"/>
    <w:rsid w:val="00332000"/>
    <w:rsid w:val="003336FC"/>
    <w:rsid w:val="00333826"/>
    <w:rsid w:val="00333CC9"/>
    <w:rsid w:val="00340CE3"/>
    <w:rsid w:val="0034367C"/>
    <w:rsid w:val="00347212"/>
    <w:rsid w:val="00347550"/>
    <w:rsid w:val="00347D95"/>
    <w:rsid w:val="00350446"/>
    <w:rsid w:val="003504E2"/>
    <w:rsid w:val="003522A9"/>
    <w:rsid w:val="003525C8"/>
    <w:rsid w:val="00353925"/>
    <w:rsid w:val="003570C8"/>
    <w:rsid w:val="00357D32"/>
    <w:rsid w:val="00362460"/>
    <w:rsid w:val="003633DB"/>
    <w:rsid w:val="003633E0"/>
    <w:rsid w:val="00363A63"/>
    <w:rsid w:val="003658C7"/>
    <w:rsid w:val="00370911"/>
    <w:rsid w:val="003750EE"/>
    <w:rsid w:val="00383219"/>
    <w:rsid w:val="00384A84"/>
    <w:rsid w:val="00385BCB"/>
    <w:rsid w:val="00390188"/>
    <w:rsid w:val="00391E46"/>
    <w:rsid w:val="00392733"/>
    <w:rsid w:val="00393306"/>
    <w:rsid w:val="0039513E"/>
    <w:rsid w:val="003953C4"/>
    <w:rsid w:val="003A0E75"/>
    <w:rsid w:val="003A3167"/>
    <w:rsid w:val="003A336C"/>
    <w:rsid w:val="003A352E"/>
    <w:rsid w:val="003A76E3"/>
    <w:rsid w:val="003B262D"/>
    <w:rsid w:val="003B4AB3"/>
    <w:rsid w:val="003B4E10"/>
    <w:rsid w:val="003B5643"/>
    <w:rsid w:val="003C238D"/>
    <w:rsid w:val="003D0E85"/>
    <w:rsid w:val="003E62D4"/>
    <w:rsid w:val="003F0A70"/>
    <w:rsid w:val="003F100F"/>
    <w:rsid w:val="003F18D7"/>
    <w:rsid w:val="003F5654"/>
    <w:rsid w:val="0040141D"/>
    <w:rsid w:val="00405562"/>
    <w:rsid w:val="00411888"/>
    <w:rsid w:val="004140E5"/>
    <w:rsid w:val="00415CB0"/>
    <w:rsid w:val="004175D2"/>
    <w:rsid w:val="00417F34"/>
    <w:rsid w:val="00420071"/>
    <w:rsid w:val="00424856"/>
    <w:rsid w:val="00426F48"/>
    <w:rsid w:val="00431D4B"/>
    <w:rsid w:val="00433514"/>
    <w:rsid w:val="0043423A"/>
    <w:rsid w:val="00437045"/>
    <w:rsid w:val="0044161A"/>
    <w:rsid w:val="004423CA"/>
    <w:rsid w:val="00444782"/>
    <w:rsid w:val="0046673B"/>
    <w:rsid w:val="00472D23"/>
    <w:rsid w:val="004737B7"/>
    <w:rsid w:val="00474EDE"/>
    <w:rsid w:val="0047545C"/>
    <w:rsid w:val="00484FAB"/>
    <w:rsid w:val="00486324"/>
    <w:rsid w:val="00490004"/>
    <w:rsid w:val="00490B71"/>
    <w:rsid w:val="00490C91"/>
    <w:rsid w:val="00491E75"/>
    <w:rsid w:val="00492C64"/>
    <w:rsid w:val="00496389"/>
    <w:rsid w:val="004964D1"/>
    <w:rsid w:val="004A2223"/>
    <w:rsid w:val="004A2695"/>
    <w:rsid w:val="004A3092"/>
    <w:rsid w:val="004A6A2E"/>
    <w:rsid w:val="004A75D2"/>
    <w:rsid w:val="004A7D5C"/>
    <w:rsid w:val="004B266E"/>
    <w:rsid w:val="004B5DED"/>
    <w:rsid w:val="004B66CF"/>
    <w:rsid w:val="004B6C9E"/>
    <w:rsid w:val="004C23A4"/>
    <w:rsid w:val="004C5D6C"/>
    <w:rsid w:val="004C67EB"/>
    <w:rsid w:val="004C71E7"/>
    <w:rsid w:val="004C7AFB"/>
    <w:rsid w:val="004D06DA"/>
    <w:rsid w:val="004D2846"/>
    <w:rsid w:val="004D571A"/>
    <w:rsid w:val="004D765D"/>
    <w:rsid w:val="004E2552"/>
    <w:rsid w:val="004E29B3"/>
    <w:rsid w:val="004E63A5"/>
    <w:rsid w:val="004E7D5D"/>
    <w:rsid w:val="004F2ADE"/>
    <w:rsid w:val="004F531D"/>
    <w:rsid w:val="004F572D"/>
    <w:rsid w:val="004F66FA"/>
    <w:rsid w:val="004F7245"/>
    <w:rsid w:val="00501EBC"/>
    <w:rsid w:val="00502276"/>
    <w:rsid w:val="005025C2"/>
    <w:rsid w:val="005069A8"/>
    <w:rsid w:val="00512F3F"/>
    <w:rsid w:val="00516228"/>
    <w:rsid w:val="00521316"/>
    <w:rsid w:val="00522ED4"/>
    <w:rsid w:val="00530128"/>
    <w:rsid w:val="00535552"/>
    <w:rsid w:val="00535971"/>
    <w:rsid w:val="00537B68"/>
    <w:rsid w:val="00540965"/>
    <w:rsid w:val="00540AB8"/>
    <w:rsid w:val="00547CEC"/>
    <w:rsid w:val="00550394"/>
    <w:rsid w:val="00550D99"/>
    <w:rsid w:val="0055193E"/>
    <w:rsid w:val="00551FB4"/>
    <w:rsid w:val="00553F77"/>
    <w:rsid w:val="00556EAD"/>
    <w:rsid w:val="00560236"/>
    <w:rsid w:val="00566B3E"/>
    <w:rsid w:val="0057301C"/>
    <w:rsid w:val="00573A87"/>
    <w:rsid w:val="00573BA3"/>
    <w:rsid w:val="00590CFC"/>
    <w:rsid w:val="00590D07"/>
    <w:rsid w:val="005928FE"/>
    <w:rsid w:val="0059447A"/>
    <w:rsid w:val="00594DB8"/>
    <w:rsid w:val="00594DFF"/>
    <w:rsid w:val="00595254"/>
    <w:rsid w:val="005957FC"/>
    <w:rsid w:val="00596CAC"/>
    <w:rsid w:val="005A12BF"/>
    <w:rsid w:val="005A14DC"/>
    <w:rsid w:val="005A184B"/>
    <w:rsid w:val="005A2925"/>
    <w:rsid w:val="005B135E"/>
    <w:rsid w:val="005B45B7"/>
    <w:rsid w:val="005B46C7"/>
    <w:rsid w:val="005B5502"/>
    <w:rsid w:val="005B61EF"/>
    <w:rsid w:val="005C212B"/>
    <w:rsid w:val="005D1141"/>
    <w:rsid w:val="005D2E82"/>
    <w:rsid w:val="005E1117"/>
    <w:rsid w:val="005E1E3E"/>
    <w:rsid w:val="005E2BDD"/>
    <w:rsid w:val="005F3021"/>
    <w:rsid w:val="00602D54"/>
    <w:rsid w:val="00603FE8"/>
    <w:rsid w:val="00604A67"/>
    <w:rsid w:val="0060749F"/>
    <w:rsid w:val="006100DA"/>
    <w:rsid w:val="0061053D"/>
    <w:rsid w:val="006136F0"/>
    <w:rsid w:val="00615581"/>
    <w:rsid w:val="00615E8B"/>
    <w:rsid w:val="006164CD"/>
    <w:rsid w:val="00620D15"/>
    <w:rsid w:val="00621C27"/>
    <w:rsid w:val="006239F4"/>
    <w:rsid w:val="00631C92"/>
    <w:rsid w:val="006333F7"/>
    <w:rsid w:val="00636246"/>
    <w:rsid w:val="00637C82"/>
    <w:rsid w:val="006541FE"/>
    <w:rsid w:val="006543E3"/>
    <w:rsid w:val="00656A07"/>
    <w:rsid w:val="006624B0"/>
    <w:rsid w:val="00663CD9"/>
    <w:rsid w:val="00663ED2"/>
    <w:rsid w:val="006648D4"/>
    <w:rsid w:val="00665203"/>
    <w:rsid w:val="0066711E"/>
    <w:rsid w:val="006676FB"/>
    <w:rsid w:val="006735DC"/>
    <w:rsid w:val="00673A69"/>
    <w:rsid w:val="0067476D"/>
    <w:rsid w:val="00682BDD"/>
    <w:rsid w:val="00682F64"/>
    <w:rsid w:val="0068392C"/>
    <w:rsid w:val="00693C6C"/>
    <w:rsid w:val="00695671"/>
    <w:rsid w:val="00697B0F"/>
    <w:rsid w:val="00697F4B"/>
    <w:rsid w:val="006A0639"/>
    <w:rsid w:val="006A1EBB"/>
    <w:rsid w:val="006A3E5D"/>
    <w:rsid w:val="006A3EF6"/>
    <w:rsid w:val="006A4091"/>
    <w:rsid w:val="006A4A7A"/>
    <w:rsid w:val="006A5472"/>
    <w:rsid w:val="006B4727"/>
    <w:rsid w:val="006B4C24"/>
    <w:rsid w:val="006B55DD"/>
    <w:rsid w:val="006B7EE5"/>
    <w:rsid w:val="006C08BF"/>
    <w:rsid w:val="006C5F2F"/>
    <w:rsid w:val="006C61BE"/>
    <w:rsid w:val="006D0679"/>
    <w:rsid w:val="006D16B3"/>
    <w:rsid w:val="006D2650"/>
    <w:rsid w:val="006D4E46"/>
    <w:rsid w:val="006D5957"/>
    <w:rsid w:val="006D782C"/>
    <w:rsid w:val="006E0261"/>
    <w:rsid w:val="006E1A8E"/>
    <w:rsid w:val="006E2BD4"/>
    <w:rsid w:val="006E35D8"/>
    <w:rsid w:val="006E4307"/>
    <w:rsid w:val="006F5C53"/>
    <w:rsid w:val="00702C8A"/>
    <w:rsid w:val="00703F3D"/>
    <w:rsid w:val="00706967"/>
    <w:rsid w:val="0071014D"/>
    <w:rsid w:val="0071079D"/>
    <w:rsid w:val="00710CA6"/>
    <w:rsid w:val="00711CCD"/>
    <w:rsid w:val="00713950"/>
    <w:rsid w:val="00714BC9"/>
    <w:rsid w:val="00716F44"/>
    <w:rsid w:val="00720C21"/>
    <w:rsid w:val="007223A3"/>
    <w:rsid w:val="0072350D"/>
    <w:rsid w:val="00724AB3"/>
    <w:rsid w:val="00724C9B"/>
    <w:rsid w:val="00724FAF"/>
    <w:rsid w:val="00727020"/>
    <w:rsid w:val="007310DE"/>
    <w:rsid w:val="00731347"/>
    <w:rsid w:val="00736E31"/>
    <w:rsid w:val="00737454"/>
    <w:rsid w:val="0073782C"/>
    <w:rsid w:val="0074517E"/>
    <w:rsid w:val="007458EC"/>
    <w:rsid w:val="00751139"/>
    <w:rsid w:val="00752632"/>
    <w:rsid w:val="007536AB"/>
    <w:rsid w:val="00762B4D"/>
    <w:rsid w:val="007642BD"/>
    <w:rsid w:val="00770673"/>
    <w:rsid w:val="0077223A"/>
    <w:rsid w:val="00772C3B"/>
    <w:rsid w:val="00773F88"/>
    <w:rsid w:val="0078407E"/>
    <w:rsid w:val="007840DD"/>
    <w:rsid w:val="00784D58"/>
    <w:rsid w:val="0078589A"/>
    <w:rsid w:val="00786371"/>
    <w:rsid w:val="00786D11"/>
    <w:rsid w:val="00790F1A"/>
    <w:rsid w:val="00792CC6"/>
    <w:rsid w:val="007948C5"/>
    <w:rsid w:val="00795672"/>
    <w:rsid w:val="00797939"/>
    <w:rsid w:val="007A7681"/>
    <w:rsid w:val="007B5E8A"/>
    <w:rsid w:val="007C134F"/>
    <w:rsid w:val="007C48EA"/>
    <w:rsid w:val="007C5300"/>
    <w:rsid w:val="007C5D95"/>
    <w:rsid w:val="007C7626"/>
    <w:rsid w:val="007D1314"/>
    <w:rsid w:val="007D248F"/>
    <w:rsid w:val="007D3C5B"/>
    <w:rsid w:val="007E2ECF"/>
    <w:rsid w:val="007E5194"/>
    <w:rsid w:val="007E73BE"/>
    <w:rsid w:val="007F1CA8"/>
    <w:rsid w:val="007F2159"/>
    <w:rsid w:val="007F7683"/>
    <w:rsid w:val="00801FB8"/>
    <w:rsid w:val="00802BFD"/>
    <w:rsid w:val="0080487D"/>
    <w:rsid w:val="00805816"/>
    <w:rsid w:val="00806600"/>
    <w:rsid w:val="0081065F"/>
    <w:rsid w:val="00810A28"/>
    <w:rsid w:val="00812F30"/>
    <w:rsid w:val="00820BE1"/>
    <w:rsid w:val="00820EB9"/>
    <w:rsid w:val="008219CE"/>
    <w:rsid w:val="00825199"/>
    <w:rsid w:val="00825422"/>
    <w:rsid w:val="0082633F"/>
    <w:rsid w:val="00827234"/>
    <w:rsid w:val="00827881"/>
    <w:rsid w:val="00827EDD"/>
    <w:rsid w:val="00830269"/>
    <w:rsid w:val="00831F29"/>
    <w:rsid w:val="00832B33"/>
    <w:rsid w:val="00835970"/>
    <w:rsid w:val="008360ED"/>
    <w:rsid w:val="00836345"/>
    <w:rsid w:val="00836C0A"/>
    <w:rsid w:val="00841976"/>
    <w:rsid w:val="00843B5E"/>
    <w:rsid w:val="00843C45"/>
    <w:rsid w:val="008474CB"/>
    <w:rsid w:val="00853703"/>
    <w:rsid w:val="008605F2"/>
    <w:rsid w:val="008615CB"/>
    <w:rsid w:val="00871156"/>
    <w:rsid w:val="00872FAA"/>
    <w:rsid w:val="008735D0"/>
    <w:rsid w:val="008759EE"/>
    <w:rsid w:val="00876B98"/>
    <w:rsid w:val="00880AC1"/>
    <w:rsid w:val="00882D81"/>
    <w:rsid w:val="00883EDF"/>
    <w:rsid w:val="008903EF"/>
    <w:rsid w:val="00890AE4"/>
    <w:rsid w:val="00895196"/>
    <w:rsid w:val="00897445"/>
    <w:rsid w:val="0089785B"/>
    <w:rsid w:val="008A28C7"/>
    <w:rsid w:val="008A3387"/>
    <w:rsid w:val="008A33E5"/>
    <w:rsid w:val="008A5DFE"/>
    <w:rsid w:val="008B30AC"/>
    <w:rsid w:val="008B67F3"/>
    <w:rsid w:val="008B6B26"/>
    <w:rsid w:val="008B7DFA"/>
    <w:rsid w:val="008C48A5"/>
    <w:rsid w:val="008C5CA5"/>
    <w:rsid w:val="008C71B8"/>
    <w:rsid w:val="008C75FF"/>
    <w:rsid w:val="008D3616"/>
    <w:rsid w:val="008D60FA"/>
    <w:rsid w:val="008D6863"/>
    <w:rsid w:val="008D70A1"/>
    <w:rsid w:val="008E18AC"/>
    <w:rsid w:val="008E3D9C"/>
    <w:rsid w:val="008E742A"/>
    <w:rsid w:val="008E7EF6"/>
    <w:rsid w:val="008F1894"/>
    <w:rsid w:val="008F3C86"/>
    <w:rsid w:val="008F5DE7"/>
    <w:rsid w:val="008F639B"/>
    <w:rsid w:val="008F6C2D"/>
    <w:rsid w:val="00900BCA"/>
    <w:rsid w:val="00901F4F"/>
    <w:rsid w:val="00903509"/>
    <w:rsid w:val="00905250"/>
    <w:rsid w:val="00907645"/>
    <w:rsid w:val="00913281"/>
    <w:rsid w:val="0091480E"/>
    <w:rsid w:val="00914BFA"/>
    <w:rsid w:val="00915177"/>
    <w:rsid w:val="009154BE"/>
    <w:rsid w:val="0092157F"/>
    <w:rsid w:val="00921DE9"/>
    <w:rsid w:val="009246D6"/>
    <w:rsid w:val="00926964"/>
    <w:rsid w:val="00926D4C"/>
    <w:rsid w:val="00934853"/>
    <w:rsid w:val="009371C1"/>
    <w:rsid w:val="009449B3"/>
    <w:rsid w:val="00946F81"/>
    <w:rsid w:val="00952A59"/>
    <w:rsid w:val="00953F40"/>
    <w:rsid w:val="009558AA"/>
    <w:rsid w:val="00956854"/>
    <w:rsid w:val="00957449"/>
    <w:rsid w:val="00957B94"/>
    <w:rsid w:val="009663B1"/>
    <w:rsid w:val="0097049D"/>
    <w:rsid w:val="009715FA"/>
    <w:rsid w:val="009720FC"/>
    <w:rsid w:val="00972B6E"/>
    <w:rsid w:val="00974A1F"/>
    <w:rsid w:val="00975309"/>
    <w:rsid w:val="00975C22"/>
    <w:rsid w:val="0099177C"/>
    <w:rsid w:val="00995012"/>
    <w:rsid w:val="0099751B"/>
    <w:rsid w:val="00997E4C"/>
    <w:rsid w:val="009A4855"/>
    <w:rsid w:val="009A4D9B"/>
    <w:rsid w:val="009A4F42"/>
    <w:rsid w:val="009A589C"/>
    <w:rsid w:val="009A6C4D"/>
    <w:rsid w:val="009B0639"/>
    <w:rsid w:val="009B1C99"/>
    <w:rsid w:val="009B320A"/>
    <w:rsid w:val="009B3A78"/>
    <w:rsid w:val="009B42F9"/>
    <w:rsid w:val="009B56CD"/>
    <w:rsid w:val="009C679C"/>
    <w:rsid w:val="009D1CFE"/>
    <w:rsid w:val="009D1F23"/>
    <w:rsid w:val="009D35DB"/>
    <w:rsid w:val="009E00F7"/>
    <w:rsid w:val="009E0630"/>
    <w:rsid w:val="009E20F6"/>
    <w:rsid w:val="009E58B2"/>
    <w:rsid w:val="009E65F4"/>
    <w:rsid w:val="009E7C12"/>
    <w:rsid w:val="009F0B15"/>
    <w:rsid w:val="009F39AE"/>
    <w:rsid w:val="009F50D1"/>
    <w:rsid w:val="009F76C1"/>
    <w:rsid w:val="009F7943"/>
    <w:rsid w:val="009F7AD4"/>
    <w:rsid w:val="00A05A30"/>
    <w:rsid w:val="00A10154"/>
    <w:rsid w:val="00A10BE0"/>
    <w:rsid w:val="00A11E14"/>
    <w:rsid w:val="00A12BC9"/>
    <w:rsid w:val="00A13E99"/>
    <w:rsid w:val="00A2097C"/>
    <w:rsid w:val="00A22F6D"/>
    <w:rsid w:val="00A23BC5"/>
    <w:rsid w:val="00A23C32"/>
    <w:rsid w:val="00A26A24"/>
    <w:rsid w:val="00A32268"/>
    <w:rsid w:val="00A32887"/>
    <w:rsid w:val="00A341F6"/>
    <w:rsid w:val="00A34930"/>
    <w:rsid w:val="00A35BE8"/>
    <w:rsid w:val="00A36797"/>
    <w:rsid w:val="00A44C57"/>
    <w:rsid w:val="00A54E8A"/>
    <w:rsid w:val="00A550CF"/>
    <w:rsid w:val="00A62DB6"/>
    <w:rsid w:val="00A65933"/>
    <w:rsid w:val="00A65D56"/>
    <w:rsid w:val="00A75D7C"/>
    <w:rsid w:val="00A81E99"/>
    <w:rsid w:val="00A85645"/>
    <w:rsid w:val="00A87FCD"/>
    <w:rsid w:val="00A938E9"/>
    <w:rsid w:val="00A93B06"/>
    <w:rsid w:val="00A94C10"/>
    <w:rsid w:val="00AA0DA6"/>
    <w:rsid w:val="00AA23FC"/>
    <w:rsid w:val="00AB10D5"/>
    <w:rsid w:val="00AB1D07"/>
    <w:rsid w:val="00AB4803"/>
    <w:rsid w:val="00AB7E6C"/>
    <w:rsid w:val="00AC0738"/>
    <w:rsid w:val="00AC1C54"/>
    <w:rsid w:val="00AC39E4"/>
    <w:rsid w:val="00AC4E02"/>
    <w:rsid w:val="00AC6BC3"/>
    <w:rsid w:val="00AD1A4E"/>
    <w:rsid w:val="00AD25B1"/>
    <w:rsid w:val="00AD4024"/>
    <w:rsid w:val="00AD4432"/>
    <w:rsid w:val="00AD4CF3"/>
    <w:rsid w:val="00AD5256"/>
    <w:rsid w:val="00AD563C"/>
    <w:rsid w:val="00AD67EA"/>
    <w:rsid w:val="00AE1619"/>
    <w:rsid w:val="00AE277B"/>
    <w:rsid w:val="00AE54A2"/>
    <w:rsid w:val="00AF2CAB"/>
    <w:rsid w:val="00AF417A"/>
    <w:rsid w:val="00AF56D9"/>
    <w:rsid w:val="00B03BC6"/>
    <w:rsid w:val="00B14555"/>
    <w:rsid w:val="00B23998"/>
    <w:rsid w:val="00B25EDE"/>
    <w:rsid w:val="00B25EFF"/>
    <w:rsid w:val="00B32055"/>
    <w:rsid w:val="00B40DEE"/>
    <w:rsid w:val="00B417D5"/>
    <w:rsid w:val="00B4219B"/>
    <w:rsid w:val="00B42B5E"/>
    <w:rsid w:val="00B45D17"/>
    <w:rsid w:val="00B55384"/>
    <w:rsid w:val="00B56E15"/>
    <w:rsid w:val="00B62087"/>
    <w:rsid w:val="00B62EF0"/>
    <w:rsid w:val="00B66B4E"/>
    <w:rsid w:val="00B66D6A"/>
    <w:rsid w:val="00B6737B"/>
    <w:rsid w:val="00B71624"/>
    <w:rsid w:val="00B729FC"/>
    <w:rsid w:val="00B73A92"/>
    <w:rsid w:val="00B74F3C"/>
    <w:rsid w:val="00B754E3"/>
    <w:rsid w:val="00B84738"/>
    <w:rsid w:val="00B84B78"/>
    <w:rsid w:val="00B85505"/>
    <w:rsid w:val="00B86193"/>
    <w:rsid w:val="00B86B75"/>
    <w:rsid w:val="00B919EF"/>
    <w:rsid w:val="00B93B90"/>
    <w:rsid w:val="00B94245"/>
    <w:rsid w:val="00B97846"/>
    <w:rsid w:val="00BA33C7"/>
    <w:rsid w:val="00BA7401"/>
    <w:rsid w:val="00BB0CD3"/>
    <w:rsid w:val="00BB57BD"/>
    <w:rsid w:val="00BB7A57"/>
    <w:rsid w:val="00BC1AA7"/>
    <w:rsid w:val="00BC3E4B"/>
    <w:rsid w:val="00BC3F99"/>
    <w:rsid w:val="00BC48D5"/>
    <w:rsid w:val="00BD0AE1"/>
    <w:rsid w:val="00BE1137"/>
    <w:rsid w:val="00BF2ED9"/>
    <w:rsid w:val="00BF32B9"/>
    <w:rsid w:val="00BF666E"/>
    <w:rsid w:val="00C0350D"/>
    <w:rsid w:val="00C04588"/>
    <w:rsid w:val="00C04DC8"/>
    <w:rsid w:val="00C11802"/>
    <w:rsid w:val="00C12555"/>
    <w:rsid w:val="00C12ADB"/>
    <w:rsid w:val="00C13E96"/>
    <w:rsid w:val="00C153CD"/>
    <w:rsid w:val="00C21F5A"/>
    <w:rsid w:val="00C22D3B"/>
    <w:rsid w:val="00C25B2F"/>
    <w:rsid w:val="00C262D4"/>
    <w:rsid w:val="00C32835"/>
    <w:rsid w:val="00C34042"/>
    <w:rsid w:val="00C36279"/>
    <w:rsid w:val="00C4091C"/>
    <w:rsid w:val="00C40D48"/>
    <w:rsid w:val="00C40EED"/>
    <w:rsid w:val="00C4444D"/>
    <w:rsid w:val="00C50D5A"/>
    <w:rsid w:val="00C517D6"/>
    <w:rsid w:val="00C51844"/>
    <w:rsid w:val="00C51B77"/>
    <w:rsid w:val="00C53B8C"/>
    <w:rsid w:val="00C54D7C"/>
    <w:rsid w:val="00C56642"/>
    <w:rsid w:val="00C5728E"/>
    <w:rsid w:val="00C57D16"/>
    <w:rsid w:val="00C57ED0"/>
    <w:rsid w:val="00C57F4B"/>
    <w:rsid w:val="00C62DDF"/>
    <w:rsid w:val="00C656C2"/>
    <w:rsid w:val="00C722CD"/>
    <w:rsid w:val="00C72BE4"/>
    <w:rsid w:val="00C75285"/>
    <w:rsid w:val="00C76902"/>
    <w:rsid w:val="00C776BD"/>
    <w:rsid w:val="00C77922"/>
    <w:rsid w:val="00C801E0"/>
    <w:rsid w:val="00C81FE4"/>
    <w:rsid w:val="00C8798E"/>
    <w:rsid w:val="00C90DF6"/>
    <w:rsid w:val="00C931C3"/>
    <w:rsid w:val="00CA155C"/>
    <w:rsid w:val="00CA4437"/>
    <w:rsid w:val="00CA5C9F"/>
    <w:rsid w:val="00CA7751"/>
    <w:rsid w:val="00CB0D53"/>
    <w:rsid w:val="00CB10D2"/>
    <w:rsid w:val="00CB122C"/>
    <w:rsid w:val="00CB32E6"/>
    <w:rsid w:val="00CB5178"/>
    <w:rsid w:val="00CC5701"/>
    <w:rsid w:val="00CC7DC6"/>
    <w:rsid w:val="00CD565D"/>
    <w:rsid w:val="00CD5DAD"/>
    <w:rsid w:val="00CD7E37"/>
    <w:rsid w:val="00CE171A"/>
    <w:rsid w:val="00CE2839"/>
    <w:rsid w:val="00CE2D63"/>
    <w:rsid w:val="00CE3CD3"/>
    <w:rsid w:val="00CE7B35"/>
    <w:rsid w:val="00CF3D99"/>
    <w:rsid w:val="00CF6297"/>
    <w:rsid w:val="00D07DA0"/>
    <w:rsid w:val="00D11359"/>
    <w:rsid w:val="00D12295"/>
    <w:rsid w:val="00D138D0"/>
    <w:rsid w:val="00D153BC"/>
    <w:rsid w:val="00D20A0B"/>
    <w:rsid w:val="00D21FD1"/>
    <w:rsid w:val="00D25314"/>
    <w:rsid w:val="00D30869"/>
    <w:rsid w:val="00D35B55"/>
    <w:rsid w:val="00D409D6"/>
    <w:rsid w:val="00D43A47"/>
    <w:rsid w:val="00D52F88"/>
    <w:rsid w:val="00D546E3"/>
    <w:rsid w:val="00D5666C"/>
    <w:rsid w:val="00D61568"/>
    <w:rsid w:val="00D65F96"/>
    <w:rsid w:val="00D707D5"/>
    <w:rsid w:val="00D71736"/>
    <w:rsid w:val="00D729C7"/>
    <w:rsid w:val="00D87343"/>
    <w:rsid w:val="00DA1022"/>
    <w:rsid w:val="00DA2305"/>
    <w:rsid w:val="00DA3760"/>
    <w:rsid w:val="00DA42EA"/>
    <w:rsid w:val="00DA5A11"/>
    <w:rsid w:val="00DA6A0F"/>
    <w:rsid w:val="00DB021A"/>
    <w:rsid w:val="00DB02A8"/>
    <w:rsid w:val="00DB0C24"/>
    <w:rsid w:val="00DB413F"/>
    <w:rsid w:val="00DC1997"/>
    <w:rsid w:val="00DC2D43"/>
    <w:rsid w:val="00DC3F34"/>
    <w:rsid w:val="00DC490B"/>
    <w:rsid w:val="00DC5FB4"/>
    <w:rsid w:val="00DD04E2"/>
    <w:rsid w:val="00DD0697"/>
    <w:rsid w:val="00DD335E"/>
    <w:rsid w:val="00DD4036"/>
    <w:rsid w:val="00DE240C"/>
    <w:rsid w:val="00DE79D7"/>
    <w:rsid w:val="00DF004E"/>
    <w:rsid w:val="00DF1A97"/>
    <w:rsid w:val="00DF5CAD"/>
    <w:rsid w:val="00DF6815"/>
    <w:rsid w:val="00E012AB"/>
    <w:rsid w:val="00E02393"/>
    <w:rsid w:val="00E04413"/>
    <w:rsid w:val="00E20970"/>
    <w:rsid w:val="00E23B6B"/>
    <w:rsid w:val="00E255AE"/>
    <w:rsid w:val="00E2723D"/>
    <w:rsid w:val="00E315A3"/>
    <w:rsid w:val="00E3248B"/>
    <w:rsid w:val="00E3506A"/>
    <w:rsid w:val="00E363F5"/>
    <w:rsid w:val="00E37A4D"/>
    <w:rsid w:val="00E41B40"/>
    <w:rsid w:val="00E429A7"/>
    <w:rsid w:val="00E44FF1"/>
    <w:rsid w:val="00E45961"/>
    <w:rsid w:val="00E46AB7"/>
    <w:rsid w:val="00E46C37"/>
    <w:rsid w:val="00E50464"/>
    <w:rsid w:val="00E5183A"/>
    <w:rsid w:val="00E5447A"/>
    <w:rsid w:val="00E60B94"/>
    <w:rsid w:val="00E6235E"/>
    <w:rsid w:val="00E6302C"/>
    <w:rsid w:val="00E63911"/>
    <w:rsid w:val="00E642F0"/>
    <w:rsid w:val="00E650E1"/>
    <w:rsid w:val="00E679E4"/>
    <w:rsid w:val="00E70B58"/>
    <w:rsid w:val="00E72078"/>
    <w:rsid w:val="00E72258"/>
    <w:rsid w:val="00E74FEB"/>
    <w:rsid w:val="00E82F38"/>
    <w:rsid w:val="00E832D8"/>
    <w:rsid w:val="00E86651"/>
    <w:rsid w:val="00E86A91"/>
    <w:rsid w:val="00E86B61"/>
    <w:rsid w:val="00E915DF"/>
    <w:rsid w:val="00E97808"/>
    <w:rsid w:val="00EA16E2"/>
    <w:rsid w:val="00EA40F0"/>
    <w:rsid w:val="00EA464F"/>
    <w:rsid w:val="00EC0031"/>
    <w:rsid w:val="00EC0FA3"/>
    <w:rsid w:val="00EC1425"/>
    <w:rsid w:val="00EC1AAD"/>
    <w:rsid w:val="00EC1E4A"/>
    <w:rsid w:val="00EC4752"/>
    <w:rsid w:val="00ED1BB0"/>
    <w:rsid w:val="00ED459E"/>
    <w:rsid w:val="00ED5985"/>
    <w:rsid w:val="00ED73F1"/>
    <w:rsid w:val="00EE1DD5"/>
    <w:rsid w:val="00EE4149"/>
    <w:rsid w:val="00EF6E74"/>
    <w:rsid w:val="00F015FE"/>
    <w:rsid w:val="00F039EF"/>
    <w:rsid w:val="00F03C4D"/>
    <w:rsid w:val="00F0436C"/>
    <w:rsid w:val="00F0732C"/>
    <w:rsid w:val="00F07657"/>
    <w:rsid w:val="00F13F03"/>
    <w:rsid w:val="00F15A91"/>
    <w:rsid w:val="00F2003A"/>
    <w:rsid w:val="00F2202A"/>
    <w:rsid w:val="00F22AA6"/>
    <w:rsid w:val="00F23479"/>
    <w:rsid w:val="00F255B2"/>
    <w:rsid w:val="00F26535"/>
    <w:rsid w:val="00F27EA0"/>
    <w:rsid w:val="00F31C16"/>
    <w:rsid w:val="00F32597"/>
    <w:rsid w:val="00F32EB6"/>
    <w:rsid w:val="00F338EE"/>
    <w:rsid w:val="00F34708"/>
    <w:rsid w:val="00F362CB"/>
    <w:rsid w:val="00F37180"/>
    <w:rsid w:val="00F45016"/>
    <w:rsid w:val="00F4503A"/>
    <w:rsid w:val="00F46790"/>
    <w:rsid w:val="00F46AB2"/>
    <w:rsid w:val="00F46ACE"/>
    <w:rsid w:val="00F47204"/>
    <w:rsid w:val="00F47277"/>
    <w:rsid w:val="00F512C3"/>
    <w:rsid w:val="00F51A01"/>
    <w:rsid w:val="00F52DD5"/>
    <w:rsid w:val="00F53C75"/>
    <w:rsid w:val="00F54A3E"/>
    <w:rsid w:val="00F54EB8"/>
    <w:rsid w:val="00F5614E"/>
    <w:rsid w:val="00F611A0"/>
    <w:rsid w:val="00F62134"/>
    <w:rsid w:val="00F648DB"/>
    <w:rsid w:val="00F665C6"/>
    <w:rsid w:val="00F66D2C"/>
    <w:rsid w:val="00F677DA"/>
    <w:rsid w:val="00F70EA8"/>
    <w:rsid w:val="00F80138"/>
    <w:rsid w:val="00F836A4"/>
    <w:rsid w:val="00F842E8"/>
    <w:rsid w:val="00F84401"/>
    <w:rsid w:val="00F90110"/>
    <w:rsid w:val="00F93B42"/>
    <w:rsid w:val="00F9672D"/>
    <w:rsid w:val="00F977E3"/>
    <w:rsid w:val="00FA017F"/>
    <w:rsid w:val="00FA1323"/>
    <w:rsid w:val="00FA7035"/>
    <w:rsid w:val="00FA71C8"/>
    <w:rsid w:val="00FA74E1"/>
    <w:rsid w:val="00FB30B7"/>
    <w:rsid w:val="00FC16FB"/>
    <w:rsid w:val="00FC2276"/>
    <w:rsid w:val="00FC2D07"/>
    <w:rsid w:val="00FD2E2F"/>
    <w:rsid w:val="00FD3A71"/>
    <w:rsid w:val="00FD5540"/>
    <w:rsid w:val="00FD614E"/>
    <w:rsid w:val="00FD75B9"/>
    <w:rsid w:val="00FE67EF"/>
    <w:rsid w:val="00FF2632"/>
    <w:rsid w:val="00FF6158"/>
    <w:rsid w:val="01064C96"/>
    <w:rsid w:val="0193FEB6"/>
    <w:rsid w:val="02476475"/>
    <w:rsid w:val="0268F0A0"/>
    <w:rsid w:val="0473A74A"/>
    <w:rsid w:val="0493F2E4"/>
    <w:rsid w:val="04B25DA7"/>
    <w:rsid w:val="04CBCAD3"/>
    <w:rsid w:val="05024C99"/>
    <w:rsid w:val="05109B63"/>
    <w:rsid w:val="069E3BF2"/>
    <w:rsid w:val="08672DCB"/>
    <w:rsid w:val="092F6153"/>
    <w:rsid w:val="09791FC1"/>
    <w:rsid w:val="09E14503"/>
    <w:rsid w:val="0A0E92D9"/>
    <w:rsid w:val="0A85A463"/>
    <w:rsid w:val="0ADC15A0"/>
    <w:rsid w:val="0CE46651"/>
    <w:rsid w:val="0E90BC91"/>
    <w:rsid w:val="0EAE3421"/>
    <w:rsid w:val="0FECDD8C"/>
    <w:rsid w:val="10D7E9AB"/>
    <w:rsid w:val="11297F9A"/>
    <w:rsid w:val="11AF34F6"/>
    <w:rsid w:val="11C7A744"/>
    <w:rsid w:val="132870BB"/>
    <w:rsid w:val="133BA876"/>
    <w:rsid w:val="1489E55C"/>
    <w:rsid w:val="159FD7D1"/>
    <w:rsid w:val="16EC2E15"/>
    <w:rsid w:val="181AC850"/>
    <w:rsid w:val="19DA0A91"/>
    <w:rsid w:val="1A48C10D"/>
    <w:rsid w:val="1B1B819B"/>
    <w:rsid w:val="1C13DDBB"/>
    <w:rsid w:val="1C291823"/>
    <w:rsid w:val="1C5DA8B5"/>
    <w:rsid w:val="1D167F97"/>
    <w:rsid w:val="1D35AF9C"/>
    <w:rsid w:val="1E198237"/>
    <w:rsid w:val="1F2F1C0B"/>
    <w:rsid w:val="1F827C03"/>
    <w:rsid w:val="1FC151A5"/>
    <w:rsid w:val="1FEE53A4"/>
    <w:rsid w:val="2010A6B6"/>
    <w:rsid w:val="203EAF99"/>
    <w:rsid w:val="210D84CC"/>
    <w:rsid w:val="226FAFB8"/>
    <w:rsid w:val="22C90426"/>
    <w:rsid w:val="2679EF58"/>
    <w:rsid w:val="268BD3E3"/>
    <w:rsid w:val="27659932"/>
    <w:rsid w:val="27A88B8F"/>
    <w:rsid w:val="27F56DF0"/>
    <w:rsid w:val="2A37EE1E"/>
    <w:rsid w:val="2A77D31C"/>
    <w:rsid w:val="2BA3455B"/>
    <w:rsid w:val="2BB763EC"/>
    <w:rsid w:val="2D7255DD"/>
    <w:rsid w:val="304918F0"/>
    <w:rsid w:val="325C01D4"/>
    <w:rsid w:val="327728CB"/>
    <w:rsid w:val="32D7B85B"/>
    <w:rsid w:val="32DE741D"/>
    <w:rsid w:val="33861D3B"/>
    <w:rsid w:val="33C30270"/>
    <w:rsid w:val="344CEFF5"/>
    <w:rsid w:val="35465F58"/>
    <w:rsid w:val="37EA2D87"/>
    <w:rsid w:val="37FCC42D"/>
    <w:rsid w:val="387A418D"/>
    <w:rsid w:val="392F03EC"/>
    <w:rsid w:val="3A2C1C9D"/>
    <w:rsid w:val="3BB4EBF8"/>
    <w:rsid w:val="3C4E7D42"/>
    <w:rsid w:val="3D249F72"/>
    <w:rsid w:val="3E4DB0CA"/>
    <w:rsid w:val="3FC1272F"/>
    <w:rsid w:val="401C0BF3"/>
    <w:rsid w:val="4021DFCE"/>
    <w:rsid w:val="419C9B01"/>
    <w:rsid w:val="420111A7"/>
    <w:rsid w:val="421E7D66"/>
    <w:rsid w:val="429EC46B"/>
    <w:rsid w:val="4382C52A"/>
    <w:rsid w:val="43BFFDDD"/>
    <w:rsid w:val="4473B540"/>
    <w:rsid w:val="44D95AC5"/>
    <w:rsid w:val="45874965"/>
    <w:rsid w:val="459D7AC0"/>
    <w:rsid w:val="45E72670"/>
    <w:rsid w:val="45F52F02"/>
    <w:rsid w:val="47A77F4B"/>
    <w:rsid w:val="48D10628"/>
    <w:rsid w:val="4C4B2BFD"/>
    <w:rsid w:val="4C4DEBB6"/>
    <w:rsid w:val="4CCE1E96"/>
    <w:rsid w:val="4DACB642"/>
    <w:rsid w:val="4E992CBB"/>
    <w:rsid w:val="4FD19C99"/>
    <w:rsid w:val="50159F1A"/>
    <w:rsid w:val="50B794EC"/>
    <w:rsid w:val="5110F782"/>
    <w:rsid w:val="52258DBC"/>
    <w:rsid w:val="5355B202"/>
    <w:rsid w:val="56DB3212"/>
    <w:rsid w:val="589BF2F7"/>
    <w:rsid w:val="58FF7189"/>
    <w:rsid w:val="5AAB2443"/>
    <w:rsid w:val="5AF38D03"/>
    <w:rsid w:val="5B165EB1"/>
    <w:rsid w:val="5B7AEA3D"/>
    <w:rsid w:val="5DC274B8"/>
    <w:rsid w:val="5EB2FDDA"/>
    <w:rsid w:val="5FDCAA39"/>
    <w:rsid w:val="6099C95F"/>
    <w:rsid w:val="614C600A"/>
    <w:rsid w:val="6276185B"/>
    <w:rsid w:val="634266E7"/>
    <w:rsid w:val="64E17D27"/>
    <w:rsid w:val="66B9F0A3"/>
    <w:rsid w:val="684A9041"/>
    <w:rsid w:val="68D80796"/>
    <w:rsid w:val="68EB0C69"/>
    <w:rsid w:val="69FE78FD"/>
    <w:rsid w:val="6A5DDC7D"/>
    <w:rsid w:val="6BE01151"/>
    <w:rsid w:val="6C1E7F06"/>
    <w:rsid w:val="6F18F5AD"/>
    <w:rsid w:val="70350A79"/>
    <w:rsid w:val="705D1D5C"/>
    <w:rsid w:val="728D5C3C"/>
    <w:rsid w:val="732FF899"/>
    <w:rsid w:val="748105DB"/>
    <w:rsid w:val="75A15DE3"/>
    <w:rsid w:val="75D70C5D"/>
    <w:rsid w:val="78888789"/>
    <w:rsid w:val="78E0D66D"/>
    <w:rsid w:val="79E1AC99"/>
    <w:rsid w:val="7B3B0A7E"/>
    <w:rsid w:val="7C70154E"/>
    <w:rsid w:val="7CBE13B9"/>
    <w:rsid w:val="7E0CE381"/>
    <w:rsid w:val="7E4299F6"/>
    <w:rsid w:val="7E5CA058"/>
    <w:rsid w:val="7EE73D0E"/>
    <w:rsid w:val="7F7BDC4B"/>
  </w:rsids>
  <m:mathPr>
    <m:mathFont m:val="Cambria Math"/>
    <m:brkBin m:val="before"/>
    <m:brkBinSub m:val="--"/>
    <m:smallFrac m:val="0"/>
    <m:dispDef m:val="0"/>
    <m:lMargin m:val="0"/>
    <m:rMargin m:val="0"/>
    <m:defJc m:val="centerGroup"/>
    <m:wrapRight/>
    <m:intLim m:val="subSup"/>
    <m:naryLim m:val="subSup"/>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0743A"/>
  <w15:docId w15:val="{7AA63E54-7D3F-45CC-BD7D-F1DC4D165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90CFC"/>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link w:val="FootnoteTextChar"/>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2Char">
    <w:name w:val="Heading 2 Char"/>
    <w:basedOn w:val="DefaultParagraphFont"/>
    <w:link w:val="Heading2"/>
    <w:uiPriority w:val="9"/>
    <w:rsid w:val="004F7245"/>
    <w:rPr>
      <w:rFonts w:asciiTheme="majorHAnsi" w:eastAsiaTheme="majorEastAsia" w:hAnsiTheme="majorHAnsi" w:cstheme="majorBidi"/>
      <w:b/>
      <w:bCs/>
      <w:color w:val="4F81BD" w:themeColor="accent1"/>
      <w:sz w:val="28"/>
      <w:szCs w:val="28"/>
    </w:rPr>
  </w:style>
  <w:style w:type="character" w:styleId="FollowedHyperlink">
    <w:name w:val="FollowedHyperlink"/>
    <w:basedOn w:val="DefaultParagraphFont"/>
    <w:semiHidden/>
    <w:unhideWhenUsed/>
    <w:rsid w:val="00E3506A"/>
    <w:rPr>
      <w:color w:val="800080" w:themeColor="followedHyperlink"/>
      <w:u w:val="single"/>
    </w:rPr>
  </w:style>
  <w:style w:type="character" w:customStyle="1" w:styleId="BodyTextChar">
    <w:name w:val="Body Text Char"/>
    <w:basedOn w:val="DefaultParagraphFont"/>
    <w:link w:val="BodyText"/>
    <w:rsid w:val="00B45D17"/>
  </w:style>
  <w:style w:type="character" w:customStyle="1" w:styleId="Heading3Char">
    <w:name w:val="Heading 3 Char"/>
    <w:basedOn w:val="DefaultParagraphFont"/>
    <w:link w:val="Heading3"/>
    <w:uiPriority w:val="9"/>
    <w:rsid w:val="00F665C6"/>
    <w:rPr>
      <w:rFonts w:asciiTheme="majorHAnsi" w:eastAsiaTheme="majorEastAsia" w:hAnsiTheme="majorHAnsi" w:cstheme="majorBidi"/>
      <w:b/>
      <w:bCs/>
      <w:color w:val="4F81BD" w:themeColor="accent1"/>
    </w:rPr>
  </w:style>
  <w:style w:type="character" w:styleId="CommentReference">
    <w:name w:val="annotation reference"/>
    <w:basedOn w:val="DefaultParagraphFont"/>
    <w:semiHidden/>
    <w:unhideWhenUsed/>
    <w:rsid w:val="00E23B6B"/>
    <w:rPr>
      <w:sz w:val="16"/>
      <w:szCs w:val="16"/>
    </w:rPr>
  </w:style>
  <w:style w:type="paragraph" w:styleId="CommentText">
    <w:name w:val="annotation text"/>
    <w:basedOn w:val="Normal"/>
    <w:link w:val="CommentTextChar"/>
    <w:unhideWhenUsed/>
    <w:rsid w:val="00E23B6B"/>
    <w:rPr>
      <w:sz w:val="20"/>
      <w:szCs w:val="20"/>
    </w:rPr>
  </w:style>
  <w:style w:type="character" w:customStyle="1" w:styleId="CommentTextChar">
    <w:name w:val="Comment Text Char"/>
    <w:basedOn w:val="DefaultParagraphFont"/>
    <w:link w:val="CommentText"/>
    <w:rsid w:val="00E23B6B"/>
    <w:rPr>
      <w:sz w:val="20"/>
      <w:szCs w:val="20"/>
    </w:rPr>
  </w:style>
  <w:style w:type="paragraph" w:styleId="CommentSubject">
    <w:name w:val="annotation subject"/>
    <w:basedOn w:val="CommentText"/>
    <w:next w:val="CommentText"/>
    <w:link w:val="CommentSubjectChar"/>
    <w:semiHidden/>
    <w:unhideWhenUsed/>
    <w:rsid w:val="00E23B6B"/>
    <w:rPr>
      <w:b/>
      <w:bCs/>
    </w:rPr>
  </w:style>
  <w:style w:type="character" w:customStyle="1" w:styleId="CommentSubjectChar">
    <w:name w:val="Comment Subject Char"/>
    <w:basedOn w:val="CommentTextChar"/>
    <w:link w:val="CommentSubject"/>
    <w:semiHidden/>
    <w:rsid w:val="00E23B6B"/>
    <w:rPr>
      <w:b/>
      <w:bCs/>
      <w:sz w:val="20"/>
      <w:szCs w:val="20"/>
    </w:rPr>
  </w:style>
  <w:style w:type="table" w:styleId="TableGrid">
    <w:name w:val="Table Grid"/>
    <w:basedOn w:val="TableNormal"/>
    <w:rsid w:val="00385BC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noteTextChar">
    <w:name w:val="Footnote Text Char"/>
    <w:basedOn w:val="DefaultParagraphFont"/>
    <w:link w:val="FootnoteText"/>
    <w:uiPriority w:val="9"/>
    <w:rsid w:val="00DC490B"/>
  </w:style>
  <w:style w:type="character" w:styleId="PlaceholderText">
    <w:name w:val="Placeholder Text"/>
    <w:basedOn w:val="DefaultParagraphFont"/>
    <w:semiHidden/>
    <w:rsid w:val="00DE240C"/>
    <w:rPr>
      <w:color w:val="808080"/>
    </w:rPr>
  </w:style>
  <w:style w:type="paragraph" w:styleId="TableofFigures">
    <w:name w:val="table of figures"/>
    <w:basedOn w:val="Normal"/>
    <w:next w:val="Normal"/>
    <w:uiPriority w:val="99"/>
    <w:unhideWhenUsed/>
    <w:rsid w:val="00C4091C"/>
    <w:pPr>
      <w:spacing w:after="0"/>
    </w:pPr>
  </w:style>
  <w:style w:type="character" w:customStyle="1" w:styleId="Heading1Char">
    <w:name w:val="Heading 1 Char"/>
    <w:basedOn w:val="DefaultParagraphFont"/>
    <w:link w:val="Heading1"/>
    <w:uiPriority w:val="9"/>
    <w:rsid w:val="00C4091C"/>
    <w:rPr>
      <w:rFonts w:asciiTheme="majorHAnsi" w:eastAsiaTheme="majorEastAsia" w:hAnsiTheme="majorHAnsi" w:cstheme="majorBidi"/>
      <w:b/>
      <w:bCs/>
      <w:color w:val="4F81BD" w:themeColor="accent1"/>
      <w:sz w:val="32"/>
      <w:szCs w:val="32"/>
    </w:rPr>
  </w:style>
  <w:style w:type="paragraph" w:styleId="Quote">
    <w:name w:val="Quote"/>
    <w:basedOn w:val="Normal"/>
    <w:next w:val="Normal"/>
    <w:link w:val="QuoteChar"/>
    <w:rsid w:val="005E111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rsid w:val="005E1117"/>
    <w:rPr>
      <w:i/>
      <w:iCs/>
      <w:color w:val="404040" w:themeColor="text1" w:themeTint="BF"/>
    </w:rPr>
  </w:style>
  <w:style w:type="paragraph" w:styleId="HTMLPreformatted">
    <w:name w:val="HTML Preformatted"/>
    <w:basedOn w:val="Normal"/>
    <w:link w:val="HTMLPreformattedChar"/>
    <w:uiPriority w:val="99"/>
    <w:semiHidden/>
    <w:unhideWhenUsed/>
    <w:rsid w:val="00B942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94245"/>
    <w:rPr>
      <w:rFonts w:ascii="Courier New" w:eastAsia="Times New Roman" w:hAnsi="Courier New" w:cs="Courier New"/>
      <w:sz w:val="20"/>
      <w:szCs w:val="20"/>
    </w:rPr>
  </w:style>
  <w:style w:type="character" w:styleId="HTMLCode">
    <w:name w:val="HTML Code"/>
    <w:basedOn w:val="DefaultParagraphFont"/>
    <w:uiPriority w:val="99"/>
    <w:unhideWhenUsed/>
    <w:rsid w:val="00B9424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33CC9"/>
    <w:rPr>
      <w:color w:val="605E5C"/>
      <w:shd w:val="clear" w:color="auto" w:fill="E1DFDD"/>
    </w:rPr>
  </w:style>
  <w:style w:type="character" w:customStyle="1" w:styleId="Heading4Char">
    <w:name w:val="Heading 4 Char"/>
    <w:basedOn w:val="DefaultParagraphFont"/>
    <w:link w:val="Heading4"/>
    <w:uiPriority w:val="9"/>
    <w:rsid w:val="00CF6297"/>
    <w:rPr>
      <w:rFonts w:asciiTheme="majorHAnsi" w:eastAsiaTheme="majorEastAsia" w:hAnsiTheme="majorHAnsi" w:cstheme="majorBidi"/>
      <w:bCs/>
      <w:i/>
      <w:color w:val="4F81BD" w:themeColor="accent1"/>
    </w:rPr>
  </w:style>
  <w:style w:type="paragraph" w:styleId="EndnoteText">
    <w:name w:val="endnote text"/>
    <w:basedOn w:val="Normal"/>
    <w:link w:val="EndnoteTextChar"/>
    <w:semiHidden/>
    <w:unhideWhenUsed/>
    <w:rsid w:val="003570C8"/>
    <w:pPr>
      <w:spacing w:after="0"/>
    </w:pPr>
    <w:rPr>
      <w:sz w:val="20"/>
      <w:szCs w:val="20"/>
    </w:rPr>
  </w:style>
  <w:style w:type="character" w:customStyle="1" w:styleId="EndnoteTextChar">
    <w:name w:val="Endnote Text Char"/>
    <w:basedOn w:val="DefaultParagraphFont"/>
    <w:link w:val="EndnoteText"/>
    <w:semiHidden/>
    <w:rsid w:val="003570C8"/>
    <w:rPr>
      <w:sz w:val="20"/>
      <w:szCs w:val="20"/>
    </w:rPr>
  </w:style>
  <w:style w:type="character" w:styleId="EndnoteReference">
    <w:name w:val="endnote reference"/>
    <w:basedOn w:val="DefaultParagraphFont"/>
    <w:semiHidden/>
    <w:unhideWhenUsed/>
    <w:rsid w:val="003570C8"/>
    <w:rPr>
      <w:vertAlign w:val="superscript"/>
    </w:rPr>
  </w:style>
  <w:style w:type="paragraph" w:styleId="Revision">
    <w:name w:val="Revision"/>
    <w:hidden/>
    <w:semiHidden/>
    <w:rsid w:val="007E73BE"/>
    <w:pPr>
      <w:spacing w:after="0"/>
    </w:pPr>
  </w:style>
  <w:style w:type="paragraph" w:customStyle="1" w:styleId="TahomaStandard">
    <w:name w:val="Tahoma_Standard"/>
    <w:basedOn w:val="Normal"/>
    <w:qFormat/>
    <w:rsid w:val="008C71B8"/>
    <w:pPr>
      <w:spacing w:before="100" w:after="100" w:line="276" w:lineRule="auto"/>
    </w:pPr>
    <w:rPr>
      <w:rFonts w:ascii="Tahoma" w:eastAsia="Calibri" w:hAnsi="Tahoma" w:cs="Tahoma"/>
      <w:color w:val="000000"/>
      <w:sz w:val="21"/>
      <w:szCs w:val="21"/>
    </w:rPr>
  </w:style>
  <w:style w:type="paragraph" w:customStyle="1" w:styleId="Tahomabulletpoints">
    <w:name w:val="Tahoma_bullet_points"/>
    <w:basedOn w:val="TahomaStandard"/>
    <w:qFormat/>
    <w:rsid w:val="008C71B8"/>
    <w:pPr>
      <w:numPr>
        <w:numId w:val="32"/>
      </w:numPr>
      <w:spacing w:before="0" w:after="0"/>
    </w:pPr>
  </w:style>
  <w:style w:type="character" w:styleId="Mention">
    <w:name w:val="Mention"/>
    <w:basedOn w:val="DefaultParagraphFont"/>
    <w:uiPriority w:val="99"/>
    <w:unhideWhenUsed/>
    <w:rsid w:val="007536AB"/>
    <w:rPr>
      <w:color w:val="2B579A"/>
      <w:shd w:val="clear" w:color="auto" w:fill="E1DFDD"/>
    </w:rPr>
  </w:style>
  <w:style w:type="paragraph" w:styleId="Header">
    <w:name w:val="header"/>
    <w:basedOn w:val="Normal"/>
    <w:link w:val="HeaderChar"/>
    <w:semiHidden/>
    <w:unhideWhenUsed/>
    <w:rsid w:val="00BE1137"/>
    <w:pPr>
      <w:tabs>
        <w:tab w:val="center" w:pos="4536"/>
        <w:tab w:val="right" w:pos="9072"/>
      </w:tabs>
      <w:spacing w:after="0"/>
    </w:pPr>
  </w:style>
  <w:style w:type="character" w:customStyle="1" w:styleId="HeaderChar">
    <w:name w:val="Header Char"/>
    <w:basedOn w:val="DefaultParagraphFont"/>
    <w:link w:val="Header"/>
    <w:semiHidden/>
    <w:rsid w:val="00BE1137"/>
  </w:style>
  <w:style w:type="paragraph" w:styleId="Footer">
    <w:name w:val="footer"/>
    <w:basedOn w:val="Normal"/>
    <w:link w:val="FooterChar"/>
    <w:semiHidden/>
    <w:unhideWhenUsed/>
    <w:rsid w:val="00BE1137"/>
    <w:pPr>
      <w:tabs>
        <w:tab w:val="center" w:pos="4536"/>
        <w:tab w:val="right" w:pos="9072"/>
      </w:tabs>
      <w:spacing w:after="0"/>
    </w:pPr>
  </w:style>
  <w:style w:type="character" w:customStyle="1" w:styleId="FooterChar">
    <w:name w:val="Footer Char"/>
    <w:basedOn w:val="DefaultParagraphFont"/>
    <w:link w:val="Footer"/>
    <w:semiHidden/>
    <w:rsid w:val="00BE11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96394">
      <w:bodyDiv w:val="1"/>
      <w:marLeft w:val="0"/>
      <w:marRight w:val="0"/>
      <w:marTop w:val="0"/>
      <w:marBottom w:val="0"/>
      <w:divBdr>
        <w:top w:val="none" w:sz="0" w:space="0" w:color="auto"/>
        <w:left w:val="none" w:sz="0" w:space="0" w:color="auto"/>
        <w:bottom w:val="none" w:sz="0" w:space="0" w:color="auto"/>
        <w:right w:val="none" w:sz="0" w:space="0" w:color="auto"/>
      </w:divBdr>
    </w:div>
    <w:div w:id="51466917">
      <w:bodyDiv w:val="1"/>
      <w:marLeft w:val="0"/>
      <w:marRight w:val="0"/>
      <w:marTop w:val="0"/>
      <w:marBottom w:val="0"/>
      <w:divBdr>
        <w:top w:val="none" w:sz="0" w:space="0" w:color="auto"/>
        <w:left w:val="none" w:sz="0" w:space="0" w:color="auto"/>
        <w:bottom w:val="none" w:sz="0" w:space="0" w:color="auto"/>
        <w:right w:val="none" w:sz="0" w:space="0" w:color="auto"/>
      </w:divBdr>
    </w:div>
    <w:div w:id="111829788">
      <w:bodyDiv w:val="1"/>
      <w:marLeft w:val="0"/>
      <w:marRight w:val="0"/>
      <w:marTop w:val="0"/>
      <w:marBottom w:val="0"/>
      <w:divBdr>
        <w:top w:val="none" w:sz="0" w:space="0" w:color="auto"/>
        <w:left w:val="none" w:sz="0" w:space="0" w:color="auto"/>
        <w:bottom w:val="none" w:sz="0" w:space="0" w:color="auto"/>
        <w:right w:val="none" w:sz="0" w:space="0" w:color="auto"/>
      </w:divBdr>
    </w:div>
    <w:div w:id="140007241">
      <w:bodyDiv w:val="1"/>
      <w:marLeft w:val="0"/>
      <w:marRight w:val="0"/>
      <w:marTop w:val="0"/>
      <w:marBottom w:val="0"/>
      <w:divBdr>
        <w:top w:val="none" w:sz="0" w:space="0" w:color="auto"/>
        <w:left w:val="none" w:sz="0" w:space="0" w:color="auto"/>
        <w:bottom w:val="none" w:sz="0" w:space="0" w:color="auto"/>
        <w:right w:val="none" w:sz="0" w:space="0" w:color="auto"/>
      </w:divBdr>
    </w:div>
    <w:div w:id="191455171">
      <w:bodyDiv w:val="1"/>
      <w:marLeft w:val="0"/>
      <w:marRight w:val="0"/>
      <w:marTop w:val="0"/>
      <w:marBottom w:val="0"/>
      <w:divBdr>
        <w:top w:val="none" w:sz="0" w:space="0" w:color="auto"/>
        <w:left w:val="none" w:sz="0" w:space="0" w:color="auto"/>
        <w:bottom w:val="none" w:sz="0" w:space="0" w:color="auto"/>
        <w:right w:val="none" w:sz="0" w:space="0" w:color="auto"/>
      </w:divBdr>
    </w:div>
    <w:div w:id="203911930">
      <w:bodyDiv w:val="1"/>
      <w:marLeft w:val="0"/>
      <w:marRight w:val="0"/>
      <w:marTop w:val="0"/>
      <w:marBottom w:val="0"/>
      <w:divBdr>
        <w:top w:val="none" w:sz="0" w:space="0" w:color="auto"/>
        <w:left w:val="none" w:sz="0" w:space="0" w:color="auto"/>
        <w:bottom w:val="none" w:sz="0" w:space="0" w:color="auto"/>
        <w:right w:val="none" w:sz="0" w:space="0" w:color="auto"/>
      </w:divBdr>
    </w:div>
    <w:div w:id="268510120">
      <w:bodyDiv w:val="1"/>
      <w:marLeft w:val="0"/>
      <w:marRight w:val="0"/>
      <w:marTop w:val="0"/>
      <w:marBottom w:val="0"/>
      <w:divBdr>
        <w:top w:val="none" w:sz="0" w:space="0" w:color="auto"/>
        <w:left w:val="none" w:sz="0" w:space="0" w:color="auto"/>
        <w:bottom w:val="none" w:sz="0" w:space="0" w:color="auto"/>
        <w:right w:val="none" w:sz="0" w:space="0" w:color="auto"/>
      </w:divBdr>
    </w:div>
    <w:div w:id="350880719">
      <w:bodyDiv w:val="1"/>
      <w:marLeft w:val="0"/>
      <w:marRight w:val="0"/>
      <w:marTop w:val="0"/>
      <w:marBottom w:val="0"/>
      <w:divBdr>
        <w:top w:val="none" w:sz="0" w:space="0" w:color="auto"/>
        <w:left w:val="none" w:sz="0" w:space="0" w:color="auto"/>
        <w:bottom w:val="none" w:sz="0" w:space="0" w:color="auto"/>
        <w:right w:val="none" w:sz="0" w:space="0" w:color="auto"/>
      </w:divBdr>
    </w:div>
    <w:div w:id="455636925">
      <w:bodyDiv w:val="1"/>
      <w:marLeft w:val="0"/>
      <w:marRight w:val="0"/>
      <w:marTop w:val="0"/>
      <w:marBottom w:val="0"/>
      <w:divBdr>
        <w:top w:val="none" w:sz="0" w:space="0" w:color="auto"/>
        <w:left w:val="none" w:sz="0" w:space="0" w:color="auto"/>
        <w:bottom w:val="none" w:sz="0" w:space="0" w:color="auto"/>
        <w:right w:val="none" w:sz="0" w:space="0" w:color="auto"/>
      </w:divBdr>
    </w:div>
    <w:div w:id="689910266">
      <w:bodyDiv w:val="1"/>
      <w:marLeft w:val="0"/>
      <w:marRight w:val="0"/>
      <w:marTop w:val="0"/>
      <w:marBottom w:val="0"/>
      <w:divBdr>
        <w:top w:val="none" w:sz="0" w:space="0" w:color="auto"/>
        <w:left w:val="none" w:sz="0" w:space="0" w:color="auto"/>
        <w:bottom w:val="none" w:sz="0" w:space="0" w:color="auto"/>
        <w:right w:val="none" w:sz="0" w:space="0" w:color="auto"/>
      </w:divBdr>
    </w:div>
    <w:div w:id="708990067">
      <w:bodyDiv w:val="1"/>
      <w:marLeft w:val="0"/>
      <w:marRight w:val="0"/>
      <w:marTop w:val="0"/>
      <w:marBottom w:val="0"/>
      <w:divBdr>
        <w:top w:val="none" w:sz="0" w:space="0" w:color="auto"/>
        <w:left w:val="none" w:sz="0" w:space="0" w:color="auto"/>
        <w:bottom w:val="none" w:sz="0" w:space="0" w:color="auto"/>
        <w:right w:val="none" w:sz="0" w:space="0" w:color="auto"/>
      </w:divBdr>
    </w:div>
    <w:div w:id="737751625">
      <w:bodyDiv w:val="1"/>
      <w:marLeft w:val="0"/>
      <w:marRight w:val="0"/>
      <w:marTop w:val="0"/>
      <w:marBottom w:val="0"/>
      <w:divBdr>
        <w:top w:val="none" w:sz="0" w:space="0" w:color="auto"/>
        <w:left w:val="none" w:sz="0" w:space="0" w:color="auto"/>
        <w:bottom w:val="none" w:sz="0" w:space="0" w:color="auto"/>
        <w:right w:val="none" w:sz="0" w:space="0" w:color="auto"/>
      </w:divBdr>
    </w:div>
    <w:div w:id="743180512">
      <w:bodyDiv w:val="1"/>
      <w:marLeft w:val="0"/>
      <w:marRight w:val="0"/>
      <w:marTop w:val="0"/>
      <w:marBottom w:val="0"/>
      <w:divBdr>
        <w:top w:val="none" w:sz="0" w:space="0" w:color="auto"/>
        <w:left w:val="none" w:sz="0" w:space="0" w:color="auto"/>
        <w:bottom w:val="none" w:sz="0" w:space="0" w:color="auto"/>
        <w:right w:val="none" w:sz="0" w:space="0" w:color="auto"/>
      </w:divBdr>
    </w:div>
    <w:div w:id="1104812091">
      <w:bodyDiv w:val="1"/>
      <w:marLeft w:val="0"/>
      <w:marRight w:val="0"/>
      <w:marTop w:val="0"/>
      <w:marBottom w:val="0"/>
      <w:divBdr>
        <w:top w:val="none" w:sz="0" w:space="0" w:color="auto"/>
        <w:left w:val="none" w:sz="0" w:space="0" w:color="auto"/>
        <w:bottom w:val="none" w:sz="0" w:space="0" w:color="auto"/>
        <w:right w:val="none" w:sz="0" w:space="0" w:color="auto"/>
      </w:divBdr>
    </w:div>
    <w:div w:id="1152600364">
      <w:bodyDiv w:val="1"/>
      <w:marLeft w:val="0"/>
      <w:marRight w:val="0"/>
      <w:marTop w:val="0"/>
      <w:marBottom w:val="0"/>
      <w:divBdr>
        <w:top w:val="none" w:sz="0" w:space="0" w:color="auto"/>
        <w:left w:val="none" w:sz="0" w:space="0" w:color="auto"/>
        <w:bottom w:val="none" w:sz="0" w:space="0" w:color="auto"/>
        <w:right w:val="none" w:sz="0" w:space="0" w:color="auto"/>
      </w:divBdr>
    </w:div>
    <w:div w:id="1240865322">
      <w:bodyDiv w:val="1"/>
      <w:marLeft w:val="0"/>
      <w:marRight w:val="0"/>
      <w:marTop w:val="0"/>
      <w:marBottom w:val="0"/>
      <w:divBdr>
        <w:top w:val="none" w:sz="0" w:space="0" w:color="auto"/>
        <w:left w:val="none" w:sz="0" w:space="0" w:color="auto"/>
        <w:bottom w:val="none" w:sz="0" w:space="0" w:color="auto"/>
        <w:right w:val="none" w:sz="0" w:space="0" w:color="auto"/>
      </w:divBdr>
    </w:div>
    <w:div w:id="1356269222">
      <w:bodyDiv w:val="1"/>
      <w:marLeft w:val="0"/>
      <w:marRight w:val="0"/>
      <w:marTop w:val="0"/>
      <w:marBottom w:val="0"/>
      <w:divBdr>
        <w:top w:val="none" w:sz="0" w:space="0" w:color="auto"/>
        <w:left w:val="none" w:sz="0" w:space="0" w:color="auto"/>
        <w:bottom w:val="none" w:sz="0" w:space="0" w:color="auto"/>
        <w:right w:val="none" w:sz="0" w:space="0" w:color="auto"/>
      </w:divBdr>
    </w:div>
    <w:div w:id="1402751128">
      <w:bodyDiv w:val="1"/>
      <w:marLeft w:val="0"/>
      <w:marRight w:val="0"/>
      <w:marTop w:val="0"/>
      <w:marBottom w:val="0"/>
      <w:divBdr>
        <w:top w:val="none" w:sz="0" w:space="0" w:color="auto"/>
        <w:left w:val="none" w:sz="0" w:space="0" w:color="auto"/>
        <w:bottom w:val="none" w:sz="0" w:space="0" w:color="auto"/>
        <w:right w:val="none" w:sz="0" w:space="0" w:color="auto"/>
      </w:divBdr>
    </w:div>
    <w:div w:id="1429930364">
      <w:bodyDiv w:val="1"/>
      <w:marLeft w:val="0"/>
      <w:marRight w:val="0"/>
      <w:marTop w:val="0"/>
      <w:marBottom w:val="0"/>
      <w:divBdr>
        <w:top w:val="none" w:sz="0" w:space="0" w:color="auto"/>
        <w:left w:val="none" w:sz="0" w:space="0" w:color="auto"/>
        <w:bottom w:val="none" w:sz="0" w:space="0" w:color="auto"/>
        <w:right w:val="none" w:sz="0" w:space="0" w:color="auto"/>
      </w:divBdr>
    </w:div>
    <w:div w:id="1583561589">
      <w:bodyDiv w:val="1"/>
      <w:marLeft w:val="0"/>
      <w:marRight w:val="0"/>
      <w:marTop w:val="0"/>
      <w:marBottom w:val="0"/>
      <w:divBdr>
        <w:top w:val="none" w:sz="0" w:space="0" w:color="auto"/>
        <w:left w:val="none" w:sz="0" w:space="0" w:color="auto"/>
        <w:bottom w:val="none" w:sz="0" w:space="0" w:color="auto"/>
        <w:right w:val="none" w:sz="0" w:space="0" w:color="auto"/>
      </w:divBdr>
    </w:div>
    <w:div w:id="1639452695">
      <w:bodyDiv w:val="1"/>
      <w:marLeft w:val="0"/>
      <w:marRight w:val="0"/>
      <w:marTop w:val="0"/>
      <w:marBottom w:val="0"/>
      <w:divBdr>
        <w:top w:val="none" w:sz="0" w:space="0" w:color="auto"/>
        <w:left w:val="none" w:sz="0" w:space="0" w:color="auto"/>
        <w:bottom w:val="none" w:sz="0" w:space="0" w:color="auto"/>
        <w:right w:val="none" w:sz="0" w:space="0" w:color="auto"/>
      </w:divBdr>
    </w:div>
    <w:div w:id="1668054660">
      <w:bodyDiv w:val="1"/>
      <w:marLeft w:val="0"/>
      <w:marRight w:val="0"/>
      <w:marTop w:val="0"/>
      <w:marBottom w:val="0"/>
      <w:divBdr>
        <w:top w:val="none" w:sz="0" w:space="0" w:color="auto"/>
        <w:left w:val="none" w:sz="0" w:space="0" w:color="auto"/>
        <w:bottom w:val="none" w:sz="0" w:space="0" w:color="auto"/>
        <w:right w:val="none" w:sz="0" w:space="0" w:color="auto"/>
      </w:divBdr>
    </w:div>
    <w:div w:id="1733887372">
      <w:bodyDiv w:val="1"/>
      <w:marLeft w:val="0"/>
      <w:marRight w:val="0"/>
      <w:marTop w:val="0"/>
      <w:marBottom w:val="0"/>
      <w:divBdr>
        <w:top w:val="none" w:sz="0" w:space="0" w:color="auto"/>
        <w:left w:val="none" w:sz="0" w:space="0" w:color="auto"/>
        <w:bottom w:val="none" w:sz="0" w:space="0" w:color="auto"/>
        <w:right w:val="none" w:sz="0" w:space="0" w:color="auto"/>
      </w:divBdr>
    </w:div>
    <w:div w:id="1746687682">
      <w:bodyDiv w:val="1"/>
      <w:marLeft w:val="0"/>
      <w:marRight w:val="0"/>
      <w:marTop w:val="0"/>
      <w:marBottom w:val="0"/>
      <w:divBdr>
        <w:top w:val="none" w:sz="0" w:space="0" w:color="auto"/>
        <w:left w:val="none" w:sz="0" w:space="0" w:color="auto"/>
        <w:bottom w:val="none" w:sz="0" w:space="0" w:color="auto"/>
        <w:right w:val="none" w:sz="0" w:space="0" w:color="auto"/>
      </w:divBdr>
    </w:div>
    <w:div w:id="1922445741">
      <w:bodyDiv w:val="1"/>
      <w:marLeft w:val="0"/>
      <w:marRight w:val="0"/>
      <w:marTop w:val="0"/>
      <w:marBottom w:val="0"/>
      <w:divBdr>
        <w:top w:val="none" w:sz="0" w:space="0" w:color="auto"/>
        <w:left w:val="none" w:sz="0" w:space="0" w:color="auto"/>
        <w:bottom w:val="none" w:sz="0" w:space="0" w:color="auto"/>
        <w:right w:val="none" w:sz="0" w:space="0" w:color="auto"/>
      </w:divBdr>
    </w:div>
    <w:div w:id="1974287982">
      <w:bodyDiv w:val="1"/>
      <w:marLeft w:val="0"/>
      <w:marRight w:val="0"/>
      <w:marTop w:val="0"/>
      <w:marBottom w:val="0"/>
      <w:divBdr>
        <w:top w:val="none" w:sz="0" w:space="0" w:color="auto"/>
        <w:left w:val="none" w:sz="0" w:space="0" w:color="auto"/>
        <w:bottom w:val="none" w:sz="0" w:space="0" w:color="auto"/>
        <w:right w:val="none" w:sz="0" w:space="0" w:color="auto"/>
      </w:divBdr>
    </w:div>
    <w:div w:id="21066553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uniluxembourg-my.sharepoint.com/:b:/r/personal/pawel_kaminski_uni_lu/Documents/Digital%20Monography%20Documents/2024-02-01_style%20sheet%20and%20guidelines%20for%20manuscript%20prep%20from%20DGT/AUTH_GuidelinesforDraftingManuscripts.pdf?csf=1&amp;web=1&amp;e=RizEjn"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gif"/><Relationship Id="rId18" Type="http://schemas.openxmlformats.org/officeDocument/2006/relationships/image" Target="media/image4.png"/><Relationship Id="rId26" Type="http://schemas.openxmlformats.org/officeDocument/2006/relationships/image" Target="media/image12.png"/><Relationship Id="rId39" Type="http://schemas.microsoft.com/office/2011/relationships/people" Target="people.xml"/><Relationship Id="rId21" Type="http://schemas.openxmlformats.org/officeDocument/2006/relationships/image" Target="media/image7.png"/><Relationship Id="rId34" Type="http://schemas.openxmlformats.org/officeDocument/2006/relationships/hyperlink" Target="https://www.zotero.org/support/word_processor_plugin_installation"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unsplash.com/license" TargetMode="External"/><Relationship Id="rId20" Type="http://schemas.openxmlformats.org/officeDocument/2006/relationships/image" Target="media/image6.gif"/><Relationship Id="rId29" Type="http://schemas.openxmlformats.org/officeDocument/2006/relationships/image" Target="media/image15.gif"/><Relationship Id="rId41" Type="http://schemas.microsoft.com/office/2019/05/relationships/documenttasks" Target="documenttasks/documenttasks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0.png"/><Relationship Id="rId32" Type="http://schemas.openxmlformats.org/officeDocument/2006/relationships/hyperlink" Target="https://www.zotero.org/support/word_processor_plugin_usage" TargetMode="External"/><Relationship Id="rId37" Type="http://schemas.openxmlformats.org/officeDocument/2006/relationships/image" Target="media/image19.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9.gif"/><Relationship Id="rId28" Type="http://schemas.openxmlformats.org/officeDocument/2006/relationships/image" Target="media/image14.png"/><Relationship Id="rId36" Type="http://schemas.openxmlformats.org/officeDocument/2006/relationships/hyperlink" Target="https://www.zotero.org/support/word_processor_plugin_usage" TargetMode="External"/><Relationship Id="rId10" Type="http://schemas.microsoft.com/office/2011/relationships/commentsExtended" Target="commentsExtended.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8.png"/><Relationship Id="rId8" Type="http://schemas.openxmlformats.org/officeDocument/2006/relationships/endnotes" Target="endnotes.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hyperlink" Target="https://unsplash.com/photos/beige-concrete-house-2d-RL-xa4mk" TargetMode="External"/><Relationship Id="rId25" Type="http://schemas.openxmlformats.org/officeDocument/2006/relationships/image" Target="media/image11.png"/><Relationship Id="rId33" Type="http://schemas.openxmlformats.org/officeDocument/2006/relationships/hyperlink" Target="https://www.zotero.org/support/installation" TargetMode="External"/><Relationship Id="rId38" Type="http://schemas.openxmlformats.org/officeDocument/2006/relationships/fontTable" Target="fontTable.xml"/></Relationships>
</file>

<file path=word/documenttasks/documenttasks1.xml><?xml version="1.0" encoding="utf-8"?>
<t:Tasks xmlns:t="http://schemas.microsoft.com/office/tasks/2019/documenttasks" xmlns:oel="http://schemas.microsoft.com/office/2019/extlst">
  <t:Task id="{30D7D082-250D-4168-A620-99C6C3A33C53}">
    <t:Anchor>
      <t:Comment id="702173144"/>
    </t:Anchor>
    <t:History>
      <t:Event id="{AFBFE4D2-DE86-42A0-AD71-D554440916AD}" time="2024-05-31T07:25:42.654Z">
        <t:Attribution userId="S::gabor.toth@uni.lu::0f112c37-4bac-430f-b91a-8ff45633ae3f" userProvider="AD" userName="Gabor Mihaly TOTH"/>
        <t:Anchor>
          <t:Comment id="543385418"/>
        </t:Anchor>
        <t:Create/>
      </t:Event>
      <t:Event id="{77B09DB9-A0BB-4450-B347-D6516E5445B6}" time="2024-05-31T07:25:42.654Z">
        <t:Attribution userId="S::gabor.toth@uni.lu::0f112c37-4bac-430f-b91a-8ff45633ae3f" userProvider="AD" userName="Gabor Mihaly TOTH"/>
        <t:Anchor>
          <t:Comment id="543385418"/>
        </t:Anchor>
        <t:Assign userId="S::pawel.kaminski@uni.lu::d0336c22-f4bd-4524-ae20-e461efb9be46" userProvider="AD" userName="Pawel KAMINSKI"/>
      </t:Event>
      <t:Event id="{376CB441-A9F2-495A-BCC8-78447F55FE89}" time="2024-05-31T07:25:42.654Z">
        <t:Attribution userId="S::gabor.toth@uni.lu::0f112c37-4bac-430f-b91a-8ff45633ae3f" userProvider="AD" userName="Gabor Mihaly TOTH"/>
        <t:Anchor>
          <t:Comment id="543385418"/>
        </t:Anchor>
        <t:SetTitle title="@Pawel KAMINSKI delete it t"/>
      </t:Event>
    </t:History>
  </t:Task>
  <t:Task id="{C83D3842-0DDE-4E42-ADD5-6483A1FD2D76}">
    <t:Anchor>
      <t:Comment id="702170168"/>
    </t:Anchor>
    <t:History>
      <t:Event id="{642E560B-F1A2-468A-9F92-CD397D5673A4}" time="2024-05-31T06:39:48.06Z">
        <t:Attribution userId="S::gabor.toth@uni.lu::0f112c37-4bac-430f-b91a-8ff45633ae3f" userProvider="AD" userName="Gabor Mihaly TOTH"/>
        <t:Anchor>
          <t:Comment id="820142487"/>
        </t:Anchor>
        <t:Create/>
      </t:Event>
      <t:Event id="{CFE8DF83-44C1-4EEA-A8F6-B5CF8A4AB857}" time="2024-05-31T06:39:48.06Z">
        <t:Attribution userId="S::gabor.toth@uni.lu::0f112c37-4bac-430f-b91a-8ff45633ae3f" userProvider="AD" userName="Gabor Mihaly TOTH"/>
        <t:Anchor>
          <t:Comment id="820142487"/>
        </t:Anchor>
        <t:Assign userId="S::pawel.kaminski@uni.lu::d0336c22-f4bd-4524-ae20-e461efb9be46" userProvider="AD" userName="Pawel KAMINSKI"/>
      </t:Event>
      <t:Event id="{B39671A3-AFCA-496A-8B56-4F4F8F9DD87B}" time="2024-05-31T06:39:48.06Z">
        <t:Attribution userId="S::gabor.toth@uni.lu::0f112c37-4bac-430f-b91a-8ff45633ae3f" userProvider="AD" userName="Gabor Mihaly TOTH"/>
        <t:Anchor>
          <t:Comment id="820142487"/>
        </t:Anchor>
        <t:SetTitle title="@Pawel KAMINSKI"/>
      </t:Event>
      <t:Event id="{39C4F852-7AD8-4A96-9248-475AF34E6A5A}" time="2024-06-04T09:05:09.814Z">
        <t:Attribution userId="S::pawel.kaminski@uni.lu::d0336c22-f4bd-4524-ae20-e461efb9be46" userProvider="AD" userName="Pawel KAMINSKI"/>
        <t:Progress percentComplete="100"/>
      </t:Event>
      <t:Event id="{4FA5937C-5AFF-49A9-BC8E-5FB32E3E4DFE}" time="2024-06-14T12:58:09.96Z">
        <t:Attribution userId="S::pawel.kaminski@uni.lu::d0336c22-f4bd-4524-ae20-e461efb9be46" userProvider="AD" userName="Pawel KAMINSKI"/>
        <t:Progress percentComplete="0"/>
      </t:Event>
      <t:Event id="{B2716D6F-9BD4-48FA-9B5E-24CF0910CB9A}" time="2024-06-14T12:58:32.915Z">
        <t:Attribution userId="S::pawel.kaminski@uni.lu::d0336c22-f4bd-4524-ae20-e461efb9be46" userProvider="AD" userName="Pawel KAMINSKI"/>
        <t:Progress percentComplete="10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6">
  <b:Source>
    <b:Tag>Per04</b:Tag>
    <b:SourceType>JournalArticle</b:SourceType>
    <b:Guid>{51E84082-EF83-49A2-B3C6-69EBAE38F64B}</b:Guid>
    <b:Title>Writing a research article: advice to beginners</b:Title>
    <b:JournalName>International Journal for Quality in Health Care</b:JournalName>
    <b:Year>2004</b:Year>
    <b:Pages>191-192</b:Pages>
    <b:Author>
      <b:Author>
        <b:NameList>
          <b:Person>
            <b:Last>Perneger</b:Last>
            <b:Middle>V.</b:Middle>
            <b:First>Thomas</b:First>
          </b:Person>
          <b:Person>
            <b:Last>Hudelson</b:Last>
            <b:Middle>M.</b:Middle>
            <b:First>Patricia</b:First>
          </b:Person>
        </b:NameList>
      </b:Author>
    </b:Author>
    <b:RefOrder>2</b:RefOrder>
  </b:Source>
  <b:Source>
    <b:Tag>Hol07</b:Tag>
    <b:SourceType>Book</b:SourceType>
    <b:Guid>{BD333C70-0BAB-4F4F-962D-0E5B94D87510}</b:Guid>
    <b:Title>Doing and Writing Qualitative Research</b:Title>
    <b:Year>2007</b:Year>
    <b:Publisher>SAGE Publications Ltd</b:Publisher>
    <b:Author>
      <b:Author>
        <b:NameList>
          <b:Person>
            <b:Last>Holliday</b:Last>
            <b:First>Adrian</b:First>
          </b:Person>
        </b:NameList>
      </b:Author>
    </b:Author>
    <b:RefOrder>3</b:RefOrder>
  </b:Source>
  <b:Source>
    <b:Tag>Mic06</b:Tag>
    <b:SourceType>Book</b:SourceType>
    <b:Guid>{01E4B554-EF62-4640-AB85-D5A8FC47F472}</b:Guid>
    <b:Author>
      <b:Author>
        <b:NameList>
          <b:Person>
            <b:Last>Pollan</b:Last>
            <b:First>Michael</b:First>
          </b:Person>
        </b:NameList>
      </b:Author>
    </b:Author>
    <b:Title>The Omnivore’s Dilemma: A Natural History of Four Meals</b:Title>
    <b:Year>2006</b:Year>
    <b:City>New York</b:City>
    <b:Publisher>Penguin</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94F996-5481-4DB3-BBE4-DEB7575BC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5285</Words>
  <Characters>30128</Characters>
  <Application>Microsoft Office Word</Application>
  <DocSecurity>0</DocSecurity>
  <Lines>251</Lines>
  <Paragraphs>70</Paragraphs>
  <ScaleCrop>false</ScaleCrop>
  <Company/>
  <LinksUpToDate>false</LinksUpToDate>
  <CharactersWithSpaces>35343</CharactersWithSpaces>
  <SharedDoc>false</SharedDoc>
  <HLinks>
    <vt:vector size="138" baseType="variant">
      <vt:variant>
        <vt:i4>2162752</vt:i4>
      </vt:variant>
      <vt:variant>
        <vt:i4>183</vt:i4>
      </vt:variant>
      <vt:variant>
        <vt:i4>0</vt:i4>
      </vt:variant>
      <vt:variant>
        <vt:i4>5</vt:i4>
      </vt:variant>
      <vt:variant>
        <vt:lpwstr>https://www.zotero.org/support/word_processor_plugin_usage</vt:lpwstr>
      </vt:variant>
      <vt:variant>
        <vt:lpwstr/>
      </vt:variant>
      <vt:variant>
        <vt:i4>6029354</vt:i4>
      </vt:variant>
      <vt:variant>
        <vt:i4>180</vt:i4>
      </vt:variant>
      <vt:variant>
        <vt:i4>0</vt:i4>
      </vt:variant>
      <vt:variant>
        <vt:i4>5</vt:i4>
      </vt:variant>
      <vt:variant>
        <vt:lpwstr>https://www.zotero.org/support/word_processor_plugin_installation</vt:lpwstr>
      </vt:variant>
      <vt:variant>
        <vt:lpwstr/>
      </vt:variant>
      <vt:variant>
        <vt:i4>3211369</vt:i4>
      </vt:variant>
      <vt:variant>
        <vt:i4>177</vt:i4>
      </vt:variant>
      <vt:variant>
        <vt:i4>0</vt:i4>
      </vt:variant>
      <vt:variant>
        <vt:i4>5</vt:i4>
      </vt:variant>
      <vt:variant>
        <vt:lpwstr>https://www.zotero.org/support/installation</vt:lpwstr>
      </vt:variant>
      <vt:variant>
        <vt:lpwstr/>
      </vt:variant>
      <vt:variant>
        <vt:i4>2162752</vt:i4>
      </vt:variant>
      <vt:variant>
        <vt:i4>174</vt:i4>
      </vt:variant>
      <vt:variant>
        <vt:i4>0</vt:i4>
      </vt:variant>
      <vt:variant>
        <vt:i4>5</vt:i4>
      </vt:variant>
      <vt:variant>
        <vt:lpwstr>https://www.zotero.org/support/word_processor_plugin_usage</vt:lpwstr>
      </vt:variant>
      <vt:variant>
        <vt:lpwstr/>
      </vt:variant>
      <vt:variant>
        <vt:i4>1114163</vt:i4>
      </vt:variant>
      <vt:variant>
        <vt:i4>68</vt:i4>
      </vt:variant>
      <vt:variant>
        <vt:i4>0</vt:i4>
      </vt:variant>
      <vt:variant>
        <vt:i4>5</vt:i4>
      </vt:variant>
      <vt:variant>
        <vt:lpwstr/>
      </vt:variant>
      <vt:variant>
        <vt:lpwstr>_Toc157173210</vt:lpwstr>
      </vt:variant>
      <vt:variant>
        <vt:i4>1048627</vt:i4>
      </vt:variant>
      <vt:variant>
        <vt:i4>65</vt:i4>
      </vt:variant>
      <vt:variant>
        <vt:i4>0</vt:i4>
      </vt:variant>
      <vt:variant>
        <vt:i4>5</vt:i4>
      </vt:variant>
      <vt:variant>
        <vt:lpwstr/>
      </vt:variant>
      <vt:variant>
        <vt:lpwstr>_Toc157173209</vt:lpwstr>
      </vt:variant>
      <vt:variant>
        <vt:i4>1048627</vt:i4>
      </vt:variant>
      <vt:variant>
        <vt:i4>62</vt:i4>
      </vt:variant>
      <vt:variant>
        <vt:i4>0</vt:i4>
      </vt:variant>
      <vt:variant>
        <vt:i4>5</vt:i4>
      </vt:variant>
      <vt:variant>
        <vt:lpwstr/>
      </vt:variant>
      <vt:variant>
        <vt:lpwstr>_Toc157173208</vt:lpwstr>
      </vt:variant>
      <vt:variant>
        <vt:i4>1048627</vt:i4>
      </vt:variant>
      <vt:variant>
        <vt:i4>59</vt:i4>
      </vt:variant>
      <vt:variant>
        <vt:i4>0</vt:i4>
      </vt:variant>
      <vt:variant>
        <vt:i4>5</vt:i4>
      </vt:variant>
      <vt:variant>
        <vt:lpwstr/>
      </vt:variant>
      <vt:variant>
        <vt:lpwstr>_Toc157173207</vt:lpwstr>
      </vt:variant>
      <vt:variant>
        <vt:i4>1048627</vt:i4>
      </vt:variant>
      <vt:variant>
        <vt:i4>56</vt:i4>
      </vt:variant>
      <vt:variant>
        <vt:i4>0</vt:i4>
      </vt:variant>
      <vt:variant>
        <vt:i4>5</vt:i4>
      </vt:variant>
      <vt:variant>
        <vt:lpwstr/>
      </vt:variant>
      <vt:variant>
        <vt:lpwstr>_Toc157173206</vt:lpwstr>
      </vt:variant>
      <vt:variant>
        <vt:i4>1048627</vt:i4>
      </vt:variant>
      <vt:variant>
        <vt:i4>53</vt:i4>
      </vt:variant>
      <vt:variant>
        <vt:i4>0</vt:i4>
      </vt:variant>
      <vt:variant>
        <vt:i4>5</vt:i4>
      </vt:variant>
      <vt:variant>
        <vt:lpwstr/>
      </vt:variant>
      <vt:variant>
        <vt:lpwstr>_Toc157173205</vt:lpwstr>
      </vt:variant>
      <vt:variant>
        <vt:i4>5046364</vt:i4>
      </vt:variant>
      <vt:variant>
        <vt:i4>27</vt:i4>
      </vt:variant>
      <vt:variant>
        <vt:i4>0</vt:i4>
      </vt:variant>
      <vt:variant>
        <vt:i4>5</vt:i4>
      </vt:variant>
      <vt:variant>
        <vt:lpwstr>https://www.c2dh.uni.lu/</vt:lpwstr>
      </vt:variant>
      <vt:variant>
        <vt:lpwstr/>
      </vt:variant>
      <vt:variant>
        <vt:i4>5767190</vt:i4>
      </vt:variant>
      <vt:variant>
        <vt:i4>21</vt:i4>
      </vt:variant>
      <vt:variant>
        <vt:i4>0</vt:i4>
      </vt:variant>
      <vt:variant>
        <vt:i4>5</vt:i4>
      </vt:variant>
      <vt:variant>
        <vt:lpwstr>https://unsplash.com/photos/beige-concrete-house-2d-RL-xa4mk</vt:lpwstr>
      </vt:variant>
      <vt:variant>
        <vt:lpwstr/>
      </vt:variant>
      <vt:variant>
        <vt:i4>786504</vt:i4>
      </vt:variant>
      <vt:variant>
        <vt:i4>18</vt:i4>
      </vt:variant>
      <vt:variant>
        <vt:i4>0</vt:i4>
      </vt:variant>
      <vt:variant>
        <vt:i4>5</vt:i4>
      </vt:variant>
      <vt:variant>
        <vt:lpwstr>https://unsplash.com/license</vt:lpwstr>
      </vt:variant>
      <vt:variant>
        <vt:lpwstr/>
      </vt:variant>
      <vt:variant>
        <vt:i4>6160434</vt:i4>
      </vt:variant>
      <vt:variant>
        <vt:i4>27</vt:i4>
      </vt:variant>
      <vt:variant>
        <vt:i4>0</vt:i4>
      </vt:variant>
      <vt:variant>
        <vt:i4>5</vt:i4>
      </vt:variant>
      <vt:variant>
        <vt:lpwstr>mailto:Verena.Deutsch@degruyter.com</vt:lpwstr>
      </vt:variant>
      <vt:variant>
        <vt:lpwstr/>
      </vt:variant>
      <vt:variant>
        <vt:i4>8323074</vt:i4>
      </vt:variant>
      <vt:variant>
        <vt:i4>24</vt:i4>
      </vt:variant>
      <vt:variant>
        <vt:i4>0</vt:i4>
      </vt:variant>
      <vt:variant>
        <vt:i4>5</vt:i4>
      </vt:variant>
      <vt:variant>
        <vt:lpwstr>mailto:pawel.kaminski@uni.lu</vt:lpwstr>
      </vt:variant>
      <vt:variant>
        <vt:lpwstr/>
      </vt:variant>
      <vt:variant>
        <vt:i4>8323074</vt:i4>
      </vt:variant>
      <vt:variant>
        <vt:i4>21</vt:i4>
      </vt:variant>
      <vt:variant>
        <vt:i4>0</vt:i4>
      </vt:variant>
      <vt:variant>
        <vt:i4>5</vt:i4>
      </vt:variant>
      <vt:variant>
        <vt:lpwstr>mailto:pawel.kaminski@uni.lu</vt:lpwstr>
      </vt:variant>
      <vt:variant>
        <vt:lpwstr/>
      </vt:variant>
      <vt:variant>
        <vt:i4>8323074</vt:i4>
      </vt:variant>
      <vt:variant>
        <vt:i4>18</vt:i4>
      </vt:variant>
      <vt:variant>
        <vt:i4>0</vt:i4>
      </vt:variant>
      <vt:variant>
        <vt:i4>5</vt:i4>
      </vt:variant>
      <vt:variant>
        <vt:lpwstr>mailto:pawel.kaminski@uni.lu</vt:lpwstr>
      </vt:variant>
      <vt:variant>
        <vt:lpwstr/>
      </vt:variant>
      <vt:variant>
        <vt:i4>8323074</vt:i4>
      </vt:variant>
      <vt:variant>
        <vt:i4>15</vt:i4>
      </vt:variant>
      <vt:variant>
        <vt:i4>0</vt:i4>
      </vt:variant>
      <vt:variant>
        <vt:i4>5</vt:i4>
      </vt:variant>
      <vt:variant>
        <vt:lpwstr>mailto:pawel.kaminski@uni.lu</vt:lpwstr>
      </vt:variant>
      <vt:variant>
        <vt:lpwstr/>
      </vt:variant>
      <vt:variant>
        <vt:i4>8323074</vt:i4>
      </vt:variant>
      <vt:variant>
        <vt:i4>12</vt:i4>
      </vt:variant>
      <vt:variant>
        <vt:i4>0</vt:i4>
      </vt:variant>
      <vt:variant>
        <vt:i4>5</vt:i4>
      </vt:variant>
      <vt:variant>
        <vt:lpwstr>mailto:pawel.kaminski@uni.lu</vt:lpwstr>
      </vt:variant>
      <vt:variant>
        <vt:lpwstr/>
      </vt:variant>
      <vt:variant>
        <vt:i4>7667722</vt:i4>
      </vt:variant>
      <vt:variant>
        <vt:i4>9</vt:i4>
      </vt:variant>
      <vt:variant>
        <vt:i4>0</vt:i4>
      </vt:variant>
      <vt:variant>
        <vt:i4>5</vt:i4>
      </vt:variant>
      <vt:variant>
        <vt:lpwstr>https://uniluxembourg-my.sharepoint.com/:b:/r/personal/pawel_kaminski_uni_lu/Documents/Digital Monography Documents/2024-02-01_style sheet and guidelines for manuscript prep from DGT/AUTH_GuidelinesforDraftingManuscripts.pdf?csf=1&amp;web=1&amp;e=RizEjn</vt:lpwstr>
      </vt:variant>
      <vt:variant>
        <vt:lpwstr/>
      </vt:variant>
      <vt:variant>
        <vt:i4>8323074</vt:i4>
      </vt:variant>
      <vt:variant>
        <vt:i4>6</vt:i4>
      </vt:variant>
      <vt:variant>
        <vt:i4>0</vt:i4>
      </vt:variant>
      <vt:variant>
        <vt:i4>5</vt:i4>
      </vt:variant>
      <vt:variant>
        <vt:lpwstr>mailto:pawel.kaminski@uni.lu</vt:lpwstr>
      </vt:variant>
      <vt:variant>
        <vt:lpwstr/>
      </vt:variant>
      <vt:variant>
        <vt:i4>8323074</vt:i4>
      </vt:variant>
      <vt:variant>
        <vt:i4>3</vt:i4>
      </vt:variant>
      <vt:variant>
        <vt:i4>0</vt:i4>
      </vt:variant>
      <vt:variant>
        <vt:i4>5</vt:i4>
      </vt:variant>
      <vt:variant>
        <vt:lpwstr>mailto:pawel.kaminski@uni.lu</vt:lpwstr>
      </vt:variant>
      <vt:variant>
        <vt:lpwstr/>
      </vt:variant>
      <vt:variant>
        <vt:i4>8323074</vt:i4>
      </vt:variant>
      <vt:variant>
        <vt:i4>0</vt:i4>
      </vt:variant>
      <vt:variant>
        <vt:i4>0</vt:i4>
      </vt:variant>
      <vt:variant>
        <vt:i4>5</vt:i4>
      </vt:variant>
      <vt:variant>
        <vt:lpwstr>mailto:pawel.kaminski@uni.lu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Pawel KAMINSKI</dc:creator>
  <cp:keywords/>
  <cp:lastModifiedBy>Pawel KAMINSKI</cp:lastModifiedBy>
  <cp:revision>257</cp:revision>
  <dcterms:created xsi:type="dcterms:W3CDTF">2024-04-16T19:28:00Z</dcterms:created>
  <dcterms:modified xsi:type="dcterms:W3CDTF">2024-06-18T09:17:00Z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id="bpi0SZDu"/&gt;&lt;style id="http://www.zotero.org/styles/chicago-author-date" locale="en-US" hasBibliography="1" bibliographyStyleHasBeenSet="0"/&gt;&lt;prefs&gt;&lt;pref name="fieldType" value="Field"/&gt;&lt;pref name</vt:lpwstr>
  </property>
  <property fmtid="{D5CDD505-2E9C-101B-9397-08002B2CF9AE}" pid="3" name="ZOTERO_PREF_2">
    <vt:lpwstr>="automaticJournalAbbreviations" value="true"/&gt;&lt;/prefs&gt;&lt;/data&gt;</vt:lpwstr>
  </property>
</Properties>
</file>