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8064" w14:textId="72810797" w:rsidR="002C397A" w:rsidRPr="00F648DB" w:rsidRDefault="008F3BBA">
      <w:pPr>
        <w:pStyle w:val="Heading1"/>
      </w:pPr>
      <w:r>
        <w:t>Advanced Elements</w:t>
      </w:r>
      <w:r w:rsidR="002E0D05">
        <w:t xml:space="preserve"> In Microsoft Word (.docx)</w:t>
      </w:r>
      <w:r w:rsidR="002E0D05" w:rsidRPr="00F648DB">
        <w:t xml:space="preserve"> </w:t>
      </w:r>
    </w:p>
    <w:p w14:paraId="07FF17C3" w14:textId="0D0DA1C3" w:rsidR="004B05BD" w:rsidRDefault="00D06B32">
      <w:pPr>
        <w:pStyle w:val="Heading2"/>
        <w:rPr>
          <w:ins w:id="0" w:author="Pawel KAMINSKI" w:date="2024-06-05T11:01:00Z"/>
        </w:rPr>
        <w:pPrChange w:id="1" w:author="Pawel KAMINSKI" w:date="2024-06-05T11:01:00Z">
          <w:pPr>
            <w:pStyle w:val="BodyText"/>
            <w:jc w:val="both"/>
          </w:pPr>
        </w:pPrChange>
      </w:pPr>
      <w:bookmarkStart w:id="2" w:name="headers"/>
      <w:ins w:id="3" w:author="Pawel KAMINSKI" w:date="2024-06-05T11:01:00Z">
        <w:r>
          <w:t>Introduction</w:t>
        </w:r>
      </w:ins>
    </w:p>
    <w:p w14:paraId="51C3E59E" w14:textId="110E821D" w:rsidR="00D06B32" w:rsidRDefault="00CE4D66" w:rsidP="00200A0B">
      <w:pPr>
        <w:pStyle w:val="BodyText"/>
        <w:jc w:val="both"/>
        <w:rPr>
          <w:ins w:id="4" w:author="Pawel KAMINSKI" w:date="2024-06-05T11:28:00Z"/>
        </w:rPr>
      </w:pPr>
      <w:ins w:id="5" w:author="Pawel KAMINSKI" w:date="2024-06-05T11:07:00Z">
        <w:r>
          <w:t>We</w:t>
        </w:r>
      </w:ins>
      <w:ins w:id="6" w:author="Pawel KAMINSKI" w:date="2024-06-05T11:04:00Z">
        <w:r w:rsidR="003508AA">
          <w:t xml:space="preserve"> </w:t>
        </w:r>
      </w:ins>
      <w:ins w:id="7" w:author="Pawel KAMINSKI" w:date="2024-06-05T11:05:00Z">
        <w:r w:rsidR="00B02DFA">
          <w:t xml:space="preserve">support </w:t>
        </w:r>
      </w:ins>
      <w:ins w:id="8" w:author="Pawel KAMINSKI" w:date="2024-06-05T11:26:00Z">
        <w:r w:rsidR="009135EF">
          <w:t xml:space="preserve">some </w:t>
        </w:r>
      </w:ins>
      <w:ins w:id="9" w:author="Pawel KAMINSKI" w:date="2024-06-05T11:07:00Z">
        <w:r w:rsidR="00ED4E94">
          <w:t xml:space="preserve">advanced features </w:t>
        </w:r>
      </w:ins>
      <w:ins w:id="10" w:author="Pawel KAMINSKI" w:date="2024-06-05T11:26:00Z">
        <w:r w:rsidR="009135EF">
          <w:t xml:space="preserve">specifically </w:t>
        </w:r>
      </w:ins>
      <w:ins w:id="11" w:author="Pawel KAMINSKI" w:date="2024-06-05T11:07:00Z">
        <w:r>
          <w:t>designed for the digital version</w:t>
        </w:r>
        <w:r w:rsidR="00B32CC1">
          <w:t>.</w:t>
        </w:r>
      </w:ins>
      <w:ins w:id="12" w:author="Pawel KAMINSKI" w:date="2024-06-05T11:27:00Z">
        <w:r w:rsidR="006708EA">
          <w:t xml:space="preserve"> By using them, you can </w:t>
        </w:r>
        <w:r w:rsidR="001F444F">
          <w:t xml:space="preserve">present your readers with </w:t>
        </w:r>
      </w:ins>
      <w:ins w:id="13" w:author="Pawel KAMINSKI" w:date="2024-06-05T11:28:00Z">
        <w:r w:rsidR="001F444F">
          <w:t xml:space="preserve">engaging, </w:t>
        </w:r>
      </w:ins>
      <w:ins w:id="14" w:author="Pawel KAMINSKI" w:date="2024-06-05T11:27:00Z">
        <w:r w:rsidR="001F444F">
          <w:t>intera</w:t>
        </w:r>
      </w:ins>
      <w:ins w:id="15" w:author="Pawel KAMINSKI" w:date="2024-06-05T11:28:00Z">
        <w:r w:rsidR="001F444F">
          <w:t>ctive elements that will enrich your work.</w:t>
        </w:r>
      </w:ins>
      <w:ins w:id="16" w:author="Pawel KAMINSKI" w:date="2024-06-05T11:29:00Z">
        <w:r w:rsidR="00953A26">
          <w:t xml:space="preserve"> P</w:t>
        </w:r>
      </w:ins>
      <w:ins w:id="17" w:author="Pawel KAMINSKI" w:date="2024-06-05T11:07:00Z">
        <w:r w:rsidR="00B32CC1">
          <w:t xml:space="preserve">lease </w:t>
        </w:r>
      </w:ins>
      <w:ins w:id="18" w:author="Pawel KAMINSKI" w:date="2024-06-05T11:25:00Z">
        <w:r w:rsidR="00742EB2">
          <w:t xml:space="preserve">be mindful </w:t>
        </w:r>
      </w:ins>
      <w:ins w:id="19" w:author="Pawel KAMINSKI" w:date="2024-06-05T11:29:00Z">
        <w:r w:rsidR="00953A26">
          <w:t xml:space="preserve">however </w:t>
        </w:r>
      </w:ins>
      <w:ins w:id="20" w:author="Pawel KAMINSKI" w:date="2024-06-05T11:08:00Z">
        <w:r w:rsidR="00B32CC1">
          <w:t xml:space="preserve">how those </w:t>
        </w:r>
      </w:ins>
      <w:ins w:id="21" w:author="Pawel KAMINSKI" w:date="2024-06-05T11:26:00Z">
        <w:r w:rsidR="004673B9">
          <w:t>digital features will be rendered in the paper version of the book.</w:t>
        </w:r>
      </w:ins>
      <w:ins w:id="22" w:author="Pawel KAMINSKI" w:date="2024-06-05T11:28:00Z">
        <w:r w:rsidR="00200A0B">
          <w:t xml:space="preserve"> C</w:t>
        </w:r>
        <w:r w:rsidR="001F444F">
          <w:t xml:space="preserve">onsult </w:t>
        </w:r>
        <w:r w:rsidR="001C4CAF">
          <w:t>the book</w:t>
        </w:r>
      </w:ins>
      <w:ins w:id="23" w:author="Pawel KAMINSKI" w:date="2024-06-05T11:29:00Z">
        <w:r w:rsidR="001C4CAF">
          <w:t>’s</w:t>
        </w:r>
      </w:ins>
      <w:ins w:id="24" w:author="Pawel KAMINSKI" w:date="2024-06-05T11:28:00Z">
        <w:r w:rsidR="001F444F">
          <w:t xml:space="preserve"> editors </w:t>
        </w:r>
        <w:r w:rsidR="00200A0B">
          <w:t>when in doubt.</w:t>
        </w:r>
      </w:ins>
    </w:p>
    <w:p w14:paraId="118EA1B3" w14:textId="77777777" w:rsidR="001F444F" w:rsidRPr="00B27632" w:rsidRDefault="001F444F" w:rsidP="00363A63">
      <w:pPr>
        <w:pStyle w:val="BodyText"/>
        <w:jc w:val="both"/>
      </w:pPr>
    </w:p>
    <w:p w14:paraId="7176632F" w14:textId="073897E3" w:rsidR="00E915DF" w:rsidRPr="00B27632" w:rsidRDefault="00E915DF" w:rsidP="00E915DF">
      <w:pPr>
        <w:pStyle w:val="Heading2"/>
      </w:pPr>
      <w:bookmarkStart w:id="25" w:name="admonitions-myst-feature"/>
      <w:bookmarkEnd w:id="2"/>
      <w:commentRangeStart w:id="26"/>
      <w:commentRangeStart w:id="27"/>
      <w:commentRangeStart w:id="28"/>
      <w:r w:rsidRPr="00B27632">
        <w:t>Directives</w:t>
      </w:r>
      <w:commentRangeEnd w:id="26"/>
      <w:r w:rsidRPr="00B27632">
        <w:rPr>
          <w:rStyle w:val="CommentReference"/>
        </w:rPr>
        <w:commentReference w:id="26"/>
      </w:r>
      <w:commentRangeEnd w:id="27"/>
      <w:r w:rsidRPr="00B27632">
        <w:rPr>
          <w:rStyle w:val="CommentReference"/>
        </w:rPr>
        <w:commentReference w:id="27"/>
      </w:r>
      <w:commentRangeEnd w:id="28"/>
      <w:r w:rsidR="0075333C">
        <w:rPr>
          <w:rStyle w:val="CommentReference"/>
          <w:rFonts w:asciiTheme="minorHAnsi" w:eastAsiaTheme="minorHAnsi" w:hAnsiTheme="minorHAnsi" w:cstheme="minorBidi"/>
          <w:b w:val="0"/>
          <w:bCs w:val="0"/>
          <w:color w:val="auto"/>
        </w:rPr>
        <w:commentReference w:id="28"/>
      </w:r>
    </w:p>
    <w:p w14:paraId="2127A035" w14:textId="38488BAA" w:rsidR="00B94245" w:rsidRDefault="00972B6E" w:rsidP="000B0F43">
      <w:pPr>
        <w:pStyle w:val="BodyText"/>
        <w:jc w:val="both"/>
      </w:pPr>
      <w:r w:rsidRPr="00B27632">
        <w:t>Directives are multi-line</w:t>
      </w:r>
      <w:r>
        <w:t xml:space="preserve"> containers that allow you to place a complex element that will be interpreted by the platform. </w:t>
      </w:r>
      <w:r w:rsidR="68EB0C69">
        <w:t>Generally</w:t>
      </w:r>
      <w:r>
        <w:t>, each directive consists of an opening colon fence (`:::`), name of a directive enclosed in braces (`{directive-name}`), content, and closing colon fence.</w:t>
      </w:r>
      <w:r w:rsidR="00347550">
        <w:t xml:space="preserve"> Directives </w:t>
      </w:r>
      <w:r w:rsidR="0EAE3421">
        <w:t>must</w:t>
      </w:r>
      <w:r w:rsidR="00347550">
        <w:t xml:space="preserve"> be </w:t>
      </w:r>
      <w:r w:rsidR="70350A79">
        <w:t>continued</w:t>
      </w:r>
      <w:r w:rsidR="00347550">
        <w:t xml:space="preserve"> text without blank lines. </w:t>
      </w:r>
      <w:r w:rsidR="4CCE1E96">
        <w:t>The syntax</w:t>
      </w:r>
      <w:r w:rsidR="00347550">
        <w:t xml:space="preserve"> of a directive is presented below. Later in this chapter you will find examples of many different directives.</w:t>
      </w:r>
    </w:p>
    <w:p w14:paraId="0BC083B1" w14:textId="125B7322" w:rsidR="004C71E7" w:rsidRDefault="00EC1E4A" w:rsidP="00161AEE">
      <w:pPr>
        <w:pStyle w:val="BodyText"/>
        <w:rPr>
          <w:rFonts w:eastAsiaTheme="minorEastAsia"/>
        </w:rPr>
      </w:pPr>
      <w:r w:rsidRPr="00EC1E4A">
        <w:rPr>
          <w:noProof/>
        </w:rPr>
        <w:drawing>
          <wp:inline distT="0" distB="0" distL="0" distR="0" wp14:anchorId="100EB6F8" wp14:editId="22F0FE60">
            <wp:extent cx="5943600" cy="732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32790"/>
                    </a:xfrm>
                    <a:prstGeom prst="rect">
                      <a:avLst/>
                    </a:prstGeom>
                  </pic:spPr>
                </pic:pic>
              </a:graphicData>
            </a:graphic>
          </wp:inline>
        </w:drawing>
      </w:r>
    </w:p>
    <w:p w14:paraId="7350FC66" w14:textId="0A30C349" w:rsidR="00161AEE" w:rsidRDefault="00161AEE" w:rsidP="00161AEE">
      <w:pPr>
        <w:pStyle w:val="BodyText"/>
        <w:rPr>
          <w:rFonts w:eastAsiaTheme="minorEastAsia"/>
        </w:rPr>
      </w:pPr>
      <w:r w:rsidRPr="008A28C7">
        <w:rPr>
          <w:rFonts w:eastAsiaTheme="minorEastAsia"/>
        </w:rPr>
        <w:t>:::{</w:t>
      </w:r>
      <w:r w:rsidR="00037CD1">
        <w:rPr>
          <w:rFonts w:eastAsiaTheme="minorEastAsia"/>
        </w:rPr>
        <w:t>i</w:t>
      </w:r>
      <w:r w:rsidR="00BF2ED9">
        <w:rPr>
          <w:rFonts w:eastAsiaTheme="minorEastAsia"/>
        </w:rPr>
        <w:t>mportant</w:t>
      </w:r>
      <w:r w:rsidRPr="008A28C7">
        <w:rPr>
          <w:rFonts w:eastAsiaTheme="minorEastAsia"/>
        </w:rPr>
        <w:t>}</w:t>
      </w:r>
      <w:r w:rsidR="00895196">
        <w:rPr>
          <w:rFonts w:eastAsiaTheme="minorEastAsia"/>
        </w:rPr>
        <w:br/>
      </w:r>
      <w:r>
        <w:rPr>
          <w:rFonts w:eastAsiaTheme="minorEastAsia"/>
        </w:rPr>
        <w:t>Remember, directives must be a continues text undivided by blank lines. To avoid common problems with directives that span multiple lines, you might need to use the “Shift + Enter” instead of splitting lines with “Enter” to format your equation.</w:t>
      </w:r>
      <w:r w:rsidR="00895196">
        <w:rPr>
          <w:rFonts w:eastAsiaTheme="minorEastAsia"/>
        </w:rPr>
        <w:br/>
      </w:r>
      <w:r w:rsidRPr="008A28C7">
        <w:rPr>
          <w:rFonts w:eastAsiaTheme="minorEastAsia"/>
        </w:rPr>
        <w:t>:::</w:t>
      </w:r>
    </w:p>
    <w:p w14:paraId="39937652" w14:textId="77777777" w:rsidR="002406C6" w:rsidRDefault="002406C6" w:rsidP="00161AEE">
      <w:pPr>
        <w:pStyle w:val="BodyText"/>
        <w:rPr>
          <w:rFonts w:eastAsiaTheme="minorEastAsia"/>
        </w:rPr>
      </w:pPr>
    </w:p>
    <w:p w14:paraId="639AAA8B" w14:textId="7840B5CC" w:rsidR="002406C6" w:rsidRPr="00B27632" w:rsidRDefault="002406C6" w:rsidP="002406C6">
      <w:pPr>
        <w:pStyle w:val="Heading3"/>
        <w:rPr>
          <w:rFonts w:eastAsiaTheme="minorEastAsia"/>
          <w:vertAlign w:val="superscript"/>
        </w:rPr>
      </w:pPr>
      <w:r w:rsidRPr="00B27632">
        <w:t>YouTube/Vimeo Videos</w:t>
      </w:r>
      <w:del w:id="29" w:author="Pawel KAMINSKI" w:date="2024-06-05T11:33:00Z">
        <w:r w:rsidRPr="00B27632" w:rsidDel="008926B4">
          <w:rPr>
            <w:rFonts w:eastAsiaTheme="minorEastAsia"/>
          </w:rPr>
          <w:delText xml:space="preserve"> </w:delText>
        </w:r>
        <w:r w:rsidRPr="00B27632" w:rsidDel="008926B4">
          <w:rPr>
            <w:rFonts w:eastAsiaTheme="minorEastAsia"/>
            <w:vertAlign w:val="superscript"/>
          </w:rPr>
          <w:delText>(mystmd feature)</w:delText>
        </w:r>
      </w:del>
    </w:p>
    <w:p w14:paraId="3F8D6F70" w14:textId="6D85E92A" w:rsidR="002406C6" w:rsidRPr="00B27632" w:rsidRDefault="002406C6" w:rsidP="002406C6">
      <w:pPr>
        <w:pStyle w:val="FirstParagraph"/>
        <w:jc w:val="both"/>
      </w:pPr>
      <w:r w:rsidRPr="00B27632">
        <w:t>If your video is hosted on one of the supported platforms (</w:t>
      </w:r>
      <w:del w:id="30" w:author="Pawel KAMINSKI" w:date="2024-06-05T11:31:00Z">
        <w:r w:rsidRPr="00B27632" w:rsidDel="006D2AEE">
          <w:delText xml:space="preserve">at the time of writing of this document: on </w:delText>
        </w:r>
      </w:del>
      <w:ins w:id="31" w:author="Pawel KAMINSKI" w:date="2024-06-05T11:31:00Z">
        <w:r w:rsidR="006D2AEE">
          <w:t xml:space="preserve">currently on </w:t>
        </w:r>
      </w:ins>
      <w:r w:rsidRPr="00B27632">
        <w:t xml:space="preserve">YouTube and on Vimeo) you can embed the video using the </w:t>
      </w:r>
      <w:del w:id="32" w:author="Pawel KAMINSKI" w:date="2024-06-05T11:32:00Z">
        <w:r w:rsidRPr="00B27632" w:rsidDel="004E1E40">
          <w:delText>url</w:delText>
        </w:r>
      </w:del>
      <w:ins w:id="33" w:author="Pawel KAMINSKI" w:date="2024-06-05T11:32:00Z">
        <w:r w:rsidR="004E1E40" w:rsidRPr="00B27632">
          <w:t>URL</w:t>
        </w:r>
      </w:ins>
      <w:r w:rsidRPr="00B27632">
        <w:t>. Use this syntax to add an embedded video (this is a syntax of a directive, which will be explained later).</w:t>
      </w:r>
    </w:p>
    <w:p w14:paraId="2FF8E678" w14:textId="77777777" w:rsidR="002406C6" w:rsidRPr="00B27632" w:rsidRDefault="002406C6" w:rsidP="002406C6">
      <w:pPr>
        <w:pStyle w:val="HTMLPreformatted"/>
        <w:shd w:val="clear" w:color="auto" w:fill="F6F8FA"/>
        <w:rPr>
          <w:rFonts w:ascii="Consolas" w:hAnsi="Consolas"/>
          <w:color w:val="1F2328"/>
          <w:lang w:val="it-IT"/>
        </w:rPr>
      </w:pPr>
      <w:bookmarkStart w:id="34" w:name="_Hlk157172414"/>
      <w:r w:rsidRPr="00B27632">
        <w:rPr>
          <w:rStyle w:val="HTMLCode"/>
          <w:rFonts w:ascii="Consolas" w:hAnsi="Consolas"/>
          <w:color w:val="1F2328"/>
          <w:bdr w:val="none" w:sz="0" w:space="0" w:color="auto" w:frame="1"/>
          <w:lang w:val="it-IT"/>
        </w:rPr>
        <w:t>:::{</w:t>
      </w:r>
      <w:proofErr w:type="spellStart"/>
      <w:r w:rsidRPr="00B27632">
        <w:rPr>
          <w:rStyle w:val="HTMLCode"/>
          <w:rFonts w:ascii="Consolas" w:hAnsi="Consolas"/>
          <w:color w:val="1F2328"/>
          <w:bdr w:val="none" w:sz="0" w:space="0" w:color="auto" w:frame="1"/>
          <w:lang w:val="it-IT"/>
        </w:rPr>
        <w:t>iframe</w:t>
      </w:r>
      <w:proofErr w:type="spellEnd"/>
      <w:r w:rsidRPr="00B27632">
        <w:rPr>
          <w:rStyle w:val="HTMLCode"/>
          <w:rFonts w:ascii="Consolas" w:hAnsi="Consolas"/>
          <w:color w:val="1F2328"/>
          <w:bdr w:val="none" w:sz="0" w:space="0" w:color="auto" w:frame="1"/>
          <w:lang w:val="it-IT"/>
        </w:rPr>
        <w:t xml:space="preserve">} </w:t>
      </w:r>
      <w:r>
        <w:fldChar w:fldCharType="begin"/>
      </w:r>
      <w:r w:rsidRPr="00CA375D">
        <w:rPr>
          <w:lang w:val="it-IT"/>
          <w:rPrChange w:id="35" w:author="Pawel KAMINSKI" w:date="2024-06-05T10:54:00Z">
            <w:rPr/>
          </w:rPrChange>
        </w:rPr>
        <w:instrText>HYPERLINK "https://www.youtube.com/embed/_TycjDn9WYE?si=HJAZlky46zWndbLE"</w:instrText>
      </w:r>
      <w:r>
        <w:fldChar w:fldCharType="separate"/>
      </w:r>
      <w:r w:rsidRPr="00B27632">
        <w:rPr>
          <w:rStyle w:val="Hyperlink"/>
          <w:rFonts w:ascii="Consolas" w:hAnsi="Consolas"/>
          <w:bdr w:val="none" w:sz="0" w:space="0" w:color="auto" w:frame="1"/>
          <w:lang w:val="it-IT"/>
        </w:rPr>
        <w:t>https://www.youtube.com/embed/_TycjDn9WYE?si=HJAZlky46zWndbLE</w:t>
      </w:r>
      <w:r>
        <w:rPr>
          <w:rStyle w:val="Hyperlink"/>
          <w:rFonts w:ascii="Consolas" w:hAnsi="Consolas"/>
          <w:bdr w:val="none" w:sz="0" w:space="0" w:color="auto" w:frame="1"/>
          <w:lang w:val="it-IT"/>
        </w:rPr>
        <w:fldChar w:fldCharType="end"/>
      </w:r>
      <w:r w:rsidRPr="00B27632">
        <w:rPr>
          <w:rStyle w:val="HTMLCode"/>
          <w:rFonts w:ascii="Consolas" w:hAnsi="Consolas"/>
          <w:color w:val="1F2328"/>
          <w:bdr w:val="none" w:sz="0" w:space="0" w:color="auto" w:frame="1"/>
          <w:lang w:val="it-IT"/>
        </w:rPr>
        <w:br/>
        <w:t>:</w:t>
      </w:r>
      <w:proofErr w:type="spellStart"/>
      <w:r w:rsidRPr="00B27632">
        <w:rPr>
          <w:rStyle w:val="HTMLCode"/>
          <w:rFonts w:ascii="Consolas" w:hAnsi="Consolas"/>
          <w:color w:val="1F2328"/>
          <w:bdr w:val="none" w:sz="0" w:space="0" w:color="auto" w:frame="1"/>
          <w:lang w:val="it-IT"/>
        </w:rPr>
        <w:t>width</w:t>
      </w:r>
      <w:proofErr w:type="spellEnd"/>
      <w:r w:rsidRPr="00B27632">
        <w:rPr>
          <w:rStyle w:val="HTMLCode"/>
          <w:rFonts w:ascii="Consolas" w:hAnsi="Consolas"/>
          <w:color w:val="1F2328"/>
          <w:bdr w:val="none" w:sz="0" w:space="0" w:color="auto" w:frame="1"/>
          <w:lang w:val="it-IT"/>
        </w:rPr>
        <w:t>: 50%</w:t>
      </w:r>
      <w:r w:rsidRPr="00B27632">
        <w:rPr>
          <w:rStyle w:val="HTMLCode"/>
          <w:rFonts w:ascii="Consolas" w:hAnsi="Consolas"/>
          <w:color w:val="1F2328"/>
          <w:bdr w:val="none" w:sz="0" w:space="0" w:color="auto" w:frame="1"/>
          <w:lang w:val="it-IT"/>
        </w:rPr>
        <w:br/>
        <w:t>:::</w:t>
      </w:r>
    </w:p>
    <w:bookmarkEnd w:id="34"/>
    <w:p w14:paraId="7AAE47B5" w14:textId="77777777" w:rsidR="002406C6" w:rsidRPr="00B27632" w:rsidRDefault="002406C6" w:rsidP="002406C6">
      <w:pPr>
        <w:rPr>
          <w:lang w:val="it-IT"/>
        </w:rPr>
      </w:pPr>
    </w:p>
    <w:p w14:paraId="0B01DADA" w14:textId="77777777" w:rsidR="002406C6" w:rsidRPr="00B27632" w:rsidRDefault="002406C6" w:rsidP="002406C6">
      <w:pPr>
        <w:pStyle w:val="HTMLPreformatted"/>
        <w:shd w:val="clear" w:color="auto" w:fill="F6F8FA"/>
        <w:rPr>
          <w:rFonts w:ascii="Consolas" w:hAnsi="Consolas"/>
          <w:color w:val="1F2328"/>
          <w:lang w:val="it-IT"/>
        </w:rPr>
      </w:pPr>
      <w:r w:rsidRPr="00B27632">
        <w:rPr>
          <w:rStyle w:val="HTMLCode"/>
          <w:rFonts w:ascii="Consolas" w:hAnsi="Consolas"/>
          <w:color w:val="1F2328"/>
          <w:bdr w:val="none" w:sz="0" w:space="0" w:color="auto" w:frame="1"/>
          <w:lang w:val="it-IT"/>
        </w:rPr>
        <w:t>:::{</w:t>
      </w:r>
      <w:proofErr w:type="spellStart"/>
      <w:r w:rsidRPr="00B27632">
        <w:rPr>
          <w:rStyle w:val="HTMLCode"/>
          <w:rFonts w:ascii="Consolas" w:hAnsi="Consolas"/>
          <w:color w:val="1F2328"/>
          <w:bdr w:val="none" w:sz="0" w:space="0" w:color="auto" w:frame="1"/>
          <w:lang w:val="it-IT"/>
        </w:rPr>
        <w:t>iframe</w:t>
      </w:r>
      <w:proofErr w:type="spellEnd"/>
      <w:r w:rsidRPr="00B27632">
        <w:rPr>
          <w:rStyle w:val="HTMLCode"/>
          <w:rFonts w:ascii="Consolas" w:hAnsi="Consolas"/>
          <w:color w:val="1F2328"/>
          <w:bdr w:val="none" w:sz="0" w:space="0" w:color="auto" w:frame="1"/>
          <w:lang w:val="it-IT"/>
        </w:rPr>
        <w:t xml:space="preserve">} </w:t>
      </w:r>
      <w:r>
        <w:fldChar w:fldCharType="begin"/>
      </w:r>
      <w:r w:rsidRPr="00CA375D">
        <w:rPr>
          <w:lang w:val="it-IT"/>
          <w:rPrChange w:id="36" w:author="Pawel KAMINSKI" w:date="2024-06-05T10:54:00Z">
            <w:rPr/>
          </w:rPrChange>
        </w:rPr>
        <w:instrText>HYPERLINK "https://player.vimeo.com/video/266248400?h=79807d2eed&amp;title=0&amp;byline=0&amp;portrait=0"</w:instrText>
      </w:r>
      <w:r>
        <w:fldChar w:fldCharType="separate"/>
      </w:r>
      <w:r w:rsidRPr="00B27632">
        <w:rPr>
          <w:rStyle w:val="Hyperlink"/>
          <w:lang w:val="it-IT"/>
        </w:rPr>
        <w:t>https://player.vimeo.com/video/266248400?h=79807d2eed&amp;title=0&amp;byline=0&amp;portrait=0</w:t>
      </w:r>
      <w:r>
        <w:rPr>
          <w:rStyle w:val="Hyperlink"/>
          <w:lang w:val="it-IT"/>
        </w:rPr>
        <w:fldChar w:fldCharType="end"/>
      </w:r>
      <w:r w:rsidRPr="00B27632">
        <w:rPr>
          <w:lang w:val="it-IT"/>
        </w:rPr>
        <w:br/>
      </w:r>
      <w:r w:rsidRPr="00B27632">
        <w:rPr>
          <w:rStyle w:val="HTMLCode"/>
          <w:rFonts w:ascii="Consolas" w:hAnsi="Consolas"/>
          <w:color w:val="1F2328"/>
          <w:bdr w:val="none" w:sz="0" w:space="0" w:color="auto" w:frame="1"/>
          <w:lang w:val="it-IT"/>
        </w:rPr>
        <w:t>:::</w:t>
      </w:r>
    </w:p>
    <w:p w14:paraId="6135867B" w14:textId="77777777" w:rsidR="002406C6" w:rsidRPr="00B27632" w:rsidRDefault="002406C6" w:rsidP="002406C6">
      <w:pPr>
        <w:rPr>
          <w:lang w:val="it-IT"/>
        </w:rPr>
      </w:pPr>
    </w:p>
    <w:p w14:paraId="5D74F9BE" w14:textId="65F54389" w:rsidR="002406C6" w:rsidRPr="00B27632" w:rsidRDefault="002406C6" w:rsidP="002406C6">
      <w:pPr>
        <w:pStyle w:val="BodyText"/>
      </w:pPr>
      <w:r w:rsidRPr="00B27632">
        <w:t xml:space="preserve">:::{card} TODO </w:t>
      </w:r>
      <w:r w:rsidRPr="00B27632">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B27632">
        <w:br/>
      </w:r>
      <w:ins w:id="37" w:author="Pawel KAMINSKI" w:date="2024-06-05T11:34:00Z">
        <w:r w:rsidR="00837A38">
          <w:t xml:space="preserve">In the future </w:t>
        </w:r>
      </w:ins>
      <w:ins w:id="38" w:author="Pawel KAMINSKI" w:date="2024-06-05T11:36:00Z">
        <w:r w:rsidR="00E74F95">
          <w:t>embedding</w:t>
        </w:r>
      </w:ins>
      <w:ins w:id="39" w:author="Pawel KAMINSKI" w:date="2024-06-05T11:37:00Z">
        <w:r w:rsidR="00E74F95">
          <w:t xml:space="preserve"> a</w:t>
        </w:r>
      </w:ins>
      <w:ins w:id="40" w:author="Pawel KAMINSKI" w:date="2024-06-05T11:34:00Z">
        <w:r w:rsidR="00B342B7">
          <w:t xml:space="preserve"> YouTube/Vimeo </w:t>
        </w:r>
      </w:ins>
      <w:ins w:id="41" w:author="Pawel KAMINSKI" w:date="2024-06-05T11:37:00Z">
        <w:r w:rsidR="00E74F95">
          <w:t xml:space="preserve">video </w:t>
        </w:r>
      </w:ins>
      <w:ins w:id="42" w:author="Pawel KAMINSKI" w:date="2024-06-05T11:34:00Z">
        <w:r w:rsidR="00B342B7">
          <w:t>shoul</w:t>
        </w:r>
      </w:ins>
      <w:ins w:id="43" w:author="Pawel KAMINSKI" w:date="2024-06-05T11:35:00Z">
        <w:r w:rsidR="00B342B7">
          <w:t>d be done by</w:t>
        </w:r>
      </w:ins>
      <w:ins w:id="44" w:author="Pawel KAMINSKI" w:date="2024-06-05T11:34:00Z">
        <w:r w:rsidR="00B342B7">
          <w:t xml:space="preserve"> </w:t>
        </w:r>
      </w:ins>
      <w:ins w:id="45" w:author="Pawel KAMINSKI" w:date="2024-06-05T11:35:00Z">
        <w:r w:rsidR="00B342B7">
          <w:t xml:space="preserve">adding </w:t>
        </w:r>
      </w:ins>
      <w:ins w:id="46" w:author="Pawel KAMINSKI" w:date="2024-06-05T11:36:00Z">
        <w:r w:rsidR="00D146AF">
          <w:t xml:space="preserve">a </w:t>
        </w:r>
      </w:ins>
      <w:ins w:id="47" w:author="Pawel KAMINSKI" w:date="2024-06-05T11:35:00Z">
        <w:r w:rsidR="00B342B7">
          <w:t xml:space="preserve">link to a </w:t>
        </w:r>
      </w:ins>
      <w:ins w:id="48" w:author="Pawel KAMINSKI" w:date="2024-06-05T11:34:00Z">
        <w:r w:rsidR="00B342B7">
          <w:t>Metadata Table</w:t>
        </w:r>
      </w:ins>
      <w:del w:id="49" w:author="Pawel KAMINSKI" w:date="2024-06-05T11:35:00Z">
        <w:r w:rsidRPr="00B27632" w:rsidDel="00B342B7">
          <w:delText>Probably this will work better when used with a Metadata table</w:delText>
        </w:r>
        <w:r w:rsidRPr="00B27632" w:rsidDel="00B342B7">
          <w:br/>
        </w:r>
      </w:del>
      <w:r w:rsidRPr="00B27632">
        <w:t>:::</w:t>
      </w:r>
    </w:p>
    <w:p w14:paraId="6B9DDECA" w14:textId="77777777" w:rsidR="002406C6" w:rsidRPr="00B27632" w:rsidRDefault="002406C6" w:rsidP="002406C6"/>
    <w:p w14:paraId="2278D363" w14:textId="4A54D7F9" w:rsidR="002406C6" w:rsidRPr="00B27632" w:rsidRDefault="00DD2698" w:rsidP="002406C6">
      <w:pPr>
        <w:jc w:val="both"/>
      </w:pPr>
      <w:ins w:id="50" w:author="Pawel KAMINSKI" w:date="2024-06-05T11:43:00Z">
        <w:r>
          <w:t>:::</w:t>
        </w:r>
      </w:ins>
      <w:ins w:id="51" w:author="Pawel KAMINSKI" w:date="2024-06-05T11:44:00Z">
        <w:r w:rsidR="00140E48">
          <w:t>{important}</w:t>
        </w:r>
      </w:ins>
      <w:ins w:id="52" w:author="Pawel KAMINSKI" w:date="2024-06-05T11:43:00Z">
        <w:r>
          <w:br/>
        </w:r>
      </w:ins>
      <w:r w:rsidR="002406C6" w:rsidRPr="00B27632">
        <w:t>Note that the book will then be dependent on that external source - if deleted, the video will not be rendered.</w:t>
      </w:r>
      <w:ins w:id="53" w:author="Pawel KAMINSKI" w:date="2024-06-05T11:39:00Z">
        <w:r w:rsidR="00CD5807">
          <w:t xml:space="preserve"> We recommend </w:t>
        </w:r>
      </w:ins>
      <w:ins w:id="54" w:author="Pawel KAMINSKI" w:date="2024-06-05T11:40:00Z">
        <w:r w:rsidR="003E57D2">
          <w:t xml:space="preserve">uploading the videos as a file in the `assets` folder and </w:t>
        </w:r>
        <w:r w:rsidR="00C05632">
          <w:t>referencing them via a Metadata Table.</w:t>
        </w:r>
      </w:ins>
      <w:ins w:id="55" w:author="Pawel KAMINSKI" w:date="2024-06-05T11:44:00Z">
        <w:r w:rsidR="00140E48">
          <w:br/>
          <w:t>:::</w:t>
        </w:r>
      </w:ins>
    </w:p>
    <w:p w14:paraId="40199CF0" w14:textId="77777777" w:rsidR="004C3376" w:rsidRDefault="004C3376" w:rsidP="002406C6">
      <w:pPr>
        <w:jc w:val="both"/>
        <w:rPr>
          <w:ins w:id="56" w:author="Pawel KAMINSKI" w:date="2024-06-05T11:44:00Z"/>
        </w:rPr>
      </w:pPr>
    </w:p>
    <w:p w14:paraId="105234F1" w14:textId="7B712EB4" w:rsidR="002406C6" w:rsidRPr="00B27632" w:rsidRDefault="002406C6" w:rsidP="002406C6">
      <w:pPr>
        <w:jc w:val="both"/>
      </w:pPr>
      <w:del w:id="57" w:author="Pawel KAMINSKI" w:date="2024-06-05T11:43:00Z">
        <w:r w:rsidRPr="00B27632" w:rsidDel="00DD2698">
          <w:delText>Also, j</w:delText>
        </w:r>
      </w:del>
      <w:ins w:id="58" w:author="Pawel KAMINSKI" w:date="2024-06-05T11:44:00Z">
        <w:r w:rsidR="00140E48">
          <w:t>Bear in mind</w:t>
        </w:r>
      </w:ins>
      <w:ins w:id="59" w:author="Pawel KAMINSKI" w:date="2024-06-05T11:43:00Z">
        <w:r w:rsidR="00DD2698">
          <w:t xml:space="preserve"> that j</w:t>
        </w:r>
      </w:ins>
      <w:r w:rsidRPr="00B27632">
        <w:t>ust copying the URL to video might not work. You should create a special link. For example, on youtube.com you will have to click on the “Share” button, then select the “Embed” option and copy a URL from a generated block of code.</w:t>
      </w:r>
    </w:p>
    <w:p w14:paraId="3CC5A8F7" w14:textId="0C1BD912" w:rsidR="002406C6" w:rsidRPr="00B27632" w:rsidRDefault="002406C6" w:rsidP="002406C6">
      <w:pPr>
        <w:pStyle w:val="Caption"/>
      </w:pPr>
      <w:bookmarkStart w:id="60" w:name="_Toc157173206"/>
      <w:r w:rsidRPr="00B27632">
        <w:t xml:space="preserve">Figure </w:t>
      </w:r>
      <w:r w:rsidR="001C6D8D">
        <w:fldChar w:fldCharType="begin"/>
      </w:r>
      <w:r w:rsidR="001C6D8D">
        <w:instrText xml:space="preserve"> SEQ Figure \* ARABIC </w:instrText>
      </w:r>
      <w:r w:rsidR="001C6D8D">
        <w:fldChar w:fldCharType="separate"/>
      </w:r>
      <w:ins w:id="61" w:author="Pawel KAMINSKI" w:date="2024-06-06T10:06:00Z">
        <w:r w:rsidR="00FF2040">
          <w:rPr>
            <w:noProof/>
          </w:rPr>
          <w:t>1</w:t>
        </w:r>
      </w:ins>
      <w:del w:id="62" w:author="Pawel KAMINSKI" w:date="2024-06-06T10:06:00Z">
        <w:r w:rsidRPr="00B27632" w:rsidDel="00FF2040">
          <w:rPr>
            <w:noProof/>
          </w:rPr>
          <w:delText>2</w:delText>
        </w:r>
      </w:del>
      <w:r w:rsidR="001C6D8D">
        <w:rPr>
          <w:noProof/>
        </w:rPr>
        <w:fldChar w:fldCharType="end"/>
      </w:r>
      <w:ins w:id="63" w:author="Pawel KAMINSKI" w:date="2024-06-05T11:42:00Z">
        <w:r w:rsidR="00266F57">
          <w:t>:</w:t>
        </w:r>
      </w:ins>
      <w:del w:id="64" w:author="Pawel KAMINSKI" w:date="2024-06-05T11:42:00Z">
        <w:r w:rsidRPr="00B27632" w:rsidDel="00266F57">
          <w:delText>.</w:delText>
        </w:r>
      </w:del>
      <w:r w:rsidRPr="00B27632">
        <w:t xml:space="preserve"> How to get a link to embed a video from youtube.com</w:t>
      </w:r>
      <w:del w:id="65" w:author="Pawel KAMINSKI" w:date="2024-06-05T11:42:00Z">
        <w:r w:rsidRPr="00B27632" w:rsidDel="00266F57">
          <w:delText>.</w:delText>
        </w:r>
      </w:del>
      <w:bookmarkEnd w:id="60"/>
    </w:p>
    <w:p w14:paraId="05EFD40A" w14:textId="77777777" w:rsidR="002406C6" w:rsidRPr="00B27632" w:rsidRDefault="002406C6" w:rsidP="002406C6">
      <w:r w:rsidRPr="00B27632">
        <w:rPr>
          <w:noProof/>
        </w:rPr>
        <w:drawing>
          <wp:inline distT="0" distB="0" distL="0" distR="0" wp14:anchorId="713DCC17" wp14:editId="6ACB7801">
            <wp:extent cx="5943600" cy="3339465"/>
            <wp:effectExtent l="0" t="0" r="0" b="0"/>
            <wp:docPr id="10" name="Picture 10"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ED59FF2" w14:textId="77777777" w:rsidR="00161AEE" w:rsidRDefault="00161AEE" w:rsidP="006B55DD">
      <w:pPr>
        <w:pStyle w:val="BodyText"/>
      </w:pPr>
    </w:p>
    <w:p w14:paraId="5F508382" w14:textId="6802923D" w:rsidR="002C397A" w:rsidRDefault="00EE1DD5" w:rsidP="7E0CE381">
      <w:pPr>
        <w:pStyle w:val="Heading3"/>
        <w:rPr>
          <w:rFonts w:ascii="Consolas" w:eastAsia="Times New Roman" w:hAnsi="Consolas" w:cs="Courier New"/>
          <w:color w:val="1F2328"/>
          <w:sz w:val="20"/>
          <w:szCs w:val="20"/>
        </w:rPr>
      </w:pPr>
      <w:r>
        <w:t>Admonitions</w:t>
      </w:r>
      <w:bookmarkEnd w:id="25"/>
    </w:p>
    <w:p w14:paraId="2ED20970" w14:textId="0C90BEF7" w:rsidR="002C397A" w:rsidRDefault="00EE1DD5">
      <w:pPr>
        <w:pStyle w:val="FirstParagraph"/>
      </w:pPr>
      <w:commentRangeStart w:id="66"/>
      <w:commentRangeStart w:id="67"/>
      <w:commentRangeStart w:id="68"/>
      <w:commentRangeStart w:id="69"/>
      <w:r>
        <w:t xml:space="preserve">Admonitions </w:t>
      </w:r>
      <w:commentRangeEnd w:id="66"/>
      <w:r>
        <w:rPr>
          <w:rStyle w:val="CommentReference"/>
        </w:rPr>
        <w:commentReference w:id="66"/>
      </w:r>
      <w:commentRangeEnd w:id="67"/>
      <w:r>
        <w:rPr>
          <w:rStyle w:val="CommentReference"/>
        </w:rPr>
        <w:commentReference w:id="67"/>
      </w:r>
      <w:commentRangeEnd w:id="68"/>
      <w:r>
        <w:rPr>
          <w:rStyle w:val="CommentReference"/>
        </w:rPr>
        <w:commentReference w:id="68"/>
      </w:r>
      <w:commentRangeEnd w:id="69"/>
      <w:r w:rsidR="005135D8">
        <w:rPr>
          <w:rStyle w:val="CommentReference"/>
        </w:rPr>
        <w:commentReference w:id="69"/>
      </w:r>
      <w:r>
        <w:t>highlight a particular block of text that exists slightly apart from the narrative of your page, such as a note or a warning.</w:t>
      </w:r>
    </w:p>
    <w:p w14:paraId="271E7137" w14:textId="32C6F39F" w:rsidR="00703F3D" w:rsidRDefault="004F572D" w:rsidP="00703F3D">
      <w:pPr>
        <w:pStyle w:val="BodyText"/>
      </w:pPr>
      <w:r>
        <w:rPr>
          <w:noProof/>
        </w:rPr>
        <w:lastRenderedPageBreak/>
        <w:drawing>
          <wp:inline distT="0" distB="0" distL="0" distR="0" wp14:anchorId="5E5E64CE" wp14:editId="3700BFB2">
            <wp:extent cx="5943600" cy="1223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0E21112D" w14:textId="3048AE8F" w:rsidR="00703F3D" w:rsidRDefault="00385BCB" w:rsidP="00703F3D">
      <w:pPr>
        <w:pStyle w:val="BodyText"/>
      </w:pPr>
      <w:r>
        <w:t xml:space="preserve">To achieve that, you </w:t>
      </w:r>
      <w:r w:rsidR="1C13DDBB">
        <w:t>must</w:t>
      </w:r>
      <w:r>
        <w:t xml:space="preserve"> use the following syntax:</w:t>
      </w:r>
    </w:p>
    <w:p w14:paraId="4B65418E" w14:textId="77777777" w:rsidR="00926D4C" w:rsidRDefault="00385BCB" w:rsidP="00703F3D">
      <w:pPr>
        <w:pStyle w:val="BodyText"/>
      </w:pPr>
      <w:r>
        <w:rPr>
          <w:rStyle w:val="VerbatimChar"/>
        </w:rPr>
        <w:t>:::{tip}</w:t>
      </w:r>
      <w:r>
        <w:br/>
      </w:r>
      <w:r>
        <w:rPr>
          <w:rStyle w:val="VerbatimChar"/>
        </w:rPr>
        <w:t>Block of text that is separated from the rest of the page.</w:t>
      </w:r>
      <w:r>
        <w:br/>
      </w:r>
      <w:r>
        <w:rPr>
          <w:rStyle w:val="VerbatimChar"/>
        </w:rPr>
        <w:t>:::</w:t>
      </w:r>
      <w:r>
        <w:br/>
      </w:r>
    </w:p>
    <w:p w14:paraId="77036927" w14:textId="7B4539C6" w:rsidR="00573A87" w:rsidRDefault="00D87343" w:rsidP="000B0F43">
      <w:pPr>
        <w:pStyle w:val="BodyText"/>
        <w:jc w:val="both"/>
      </w:pPr>
      <w:r>
        <w:t>Y</w:t>
      </w:r>
      <w:r w:rsidR="00385BCB">
        <w:t xml:space="preserve">ou can use different admonition types, which will be </w:t>
      </w:r>
      <w:r w:rsidR="6276185B">
        <w:t>rendered</w:t>
      </w:r>
      <w:r w:rsidR="00385BCB">
        <w:t xml:space="preserve"> using a color and an icon specific to that type. An icon might change in the future, but the general principle stays the same. Currently, </w:t>
      </w:r>
      <w:r w:rsidR="002F0FE7">
        <w:t xml:space="preserve">the </w:t>
      </w:r>
      <w:r w:rsidR="00385BCB">
        <w:t>supported admonition types</w:t>
      </w:r>
      <w:r w:rsidR="002F0FE7">
        <w:t xml:space="preserve"> are as follows:</w:t>
      </w:r>
      <w:bookmarkStart w:id="71" w:name="math-myst-feature"/>
    </w:p>
    <w:p w14:paraId="2F752303" w14:textId="27FEDE38"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:::{attention}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A97585E" w14:textId="77777777" w:rsidR="0032451B" w:rsidRDefault="0032451B" w:rsidP="00D87343">
      <w:pPr>
        <w:pStyle w:val="BodyText"/>
      </w:pPr>
    </w:p>
    <w:p w14:paraId="4B4FB189" w14:textId="22BBD2EB"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:::{caution}</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EDE3FE1" w14:textId="76B85C4B" w:rsidR="00D87343" w:rsidRDefault="00D87343" w:rsidP="00D87343">
      <w:pPr>
        <w:pStyle w:val="BodyText"/>
        <w:rPr>
          <w:rStyle w:val="VerbatimChar"/>
        </w:rPr>
      </w:pPr>
    </w:p>
    <w:p w14:paraId="0C2ABFC4" w14:textId="77777777" w:rsidR="00160E53" w:rsidRPr="00770673" w:rsidRDefault="00160E5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:::{warning}</w:t>
      </w:r>
      <w:r w:rsidRPr="00770673">
        <w:rPr>
          <w:rFonts w:ascii="Consolas" w:eastAsia="Times New Roman" w:hAnsi="Consolas" w:cs="Courier New"/>
          <w:color w:val="1F2328"/>
          <w:sz w:val="20"/>
          <w:szCs w:val="20"/>
        </w:rPr>
        <w:br/>
        <w:t>…</w:t>
      </w:r>
      <w:r w:rsidRPr="00770673">
        <w:rPr>
          <w:rFonts w:ascii="Consolas" w:eastAsia="Times New Roman" w:hAnsi="Consolas" w:cs="Courier New"/>
          <w:color w:val="1F2328"/>
          <w:sz w:val="20"/>
          <w:szCs w:val="20"/>
        </w:rPr>
        <w:br/>
        <w:t>:::</w:t>
      </w:r>
    </w:p>
    <w:p w14:paraId="34E9E609" w14:textId="77777777" w:rsidR="00160E53" w:rsidRDefault="00160E53" w:rsidP="00D87343">
      <w:pPr>
        <w:pStyle w:val="BodyText"/>
        <w:rPr>
          <w:rStyle w:val="VerbatimChar"/>
        </w:rPr>
      </w:pPr>
    </w:p>
    <w:p w14:paraId="5860AE8E" w14:textId="5F43F2F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:::{danger}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FD8AA7A" w14:textId="77777777" w:rsidR="00D87343" w:rsidRDefault="00D87343" w:rsidP="00D87343">
      <w:pPr>
        <w:pStyle w:val="BodyText"/>
        <w:rPr>
          <w:rStyle w:val="VerbatimChar"/>
        </w:rPr>
      </w:pPr>
    </w:p>
    <w:p w14:paraId="22A4391C" w14:textId="1481056C"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:::{error}</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D0164CE" w14:textId="77777777" w:rsidR="00D87343" w:rsidRDefault="00D87343" w:rsidP="00D87343">
      <w:pPr>
        <w:pStyle w:val="BodyText"/>
        <w:rPr>
          <w:rStyle w:val="VerbatimChar"/>
        </w:rPr>
      </w:pPr>
    </w:p>
    <w:p w14:paraId="7320CFF4" w14:textId="3984BCC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2D442FD9" w14:textId="77777777" w:rsidR="00D153BC" w:rsidRDefault="00D153BC" w:rsidP="00D87343">
      <w:pPr>
        <w:pStyle w:val="BodyText"/>
      </w:pPr>
    </w:p>
    <w:p w14:paraId="369671DC" w14:textId="27032191"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lastRenderedPageBreak/>
        <w:t>:::{hint}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01E5E96A" w14:textId="28F969BC" w:rsidR="00D87343" w:rsidRDefault="00D87343" w:rsidP="00D87343">
      <w:pPr>
        <w:pStyle w:val="BodyText"/>
      </w:pPr>
    </w:p>
    <w:p w14:paraId="07FB8BA8" w14:textId="47D1F81D" w:rsidR="00D153BC" w:rsidRPr="00770673"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w:t>
      </w:r>
      <w:proofErr w:type="spellStart"/>
      <w:r w:rsidRPr="00770673">
        <w:rPr>
          <w:rFonts w:ascii="Consolas" w:eastAsia="Times New Roman" w:hAnsi="Consolas" w:cs="Courier New"/>
          <w:color w:val="1F2328"/>
          <w:sz w:val="20"/>
          <w:szCs w:val="20"/>
        </w:rPr>
        <w:t>seealso</w:t>
      </w:r>
      <w:proofErr w:type="spellEnd"/>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58295DB5" w14:textId="77777777" w:rsidR="00D153BC" w:rsidRPr="00D87343" w:rsidRDefault="00D153BC" w:rsidP="00D153BC">
      <w:pPr>
        <w:pStyle w:val="BodyText"/>
      </w:pPr>
    </w:p>
    <w:p w14:paraId="43A90DD1" w14:textId="75F5889E"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:::{important}</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66E06102" w14:textId="77777777" w:rsidR="00D87343" w:rsidRPr="00D87343" w:rsidRDefault="00D87343" w:rsidP="00D87343">
      <w:pPr>
        <w:pStyle w:val="BodyText"/>
      </w:pPr>
    </w:p>
    <w:p w14:paraId="342D6B9C" w14:textId="38110D6A" w:rsidR="00D87343" w:rsidRPr="00770673"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:::{note}</w:t>
      </w:r>
      <w:r w:rsidR="00B32055" w:rsidRPr="00770673">
        <w:rPr>
          <w:rFonts w:ascii="Consolas" w:eastAsia="Times New Roman" w:hAnsi="Consolas" w:cs="Courier New"/>
          <w:color w:val="1F2328"/>
          <w:sz w:val="20"/>
          <w:szCs w:val="20"/>
        </w:rPr>
        <w:br/>
      </w:r>
      <w:r w:rsidR="00F37180" w:rsidRPr="00770673">
        <w:rPr>
          <w:rFonts w:ascii="Consolas" w:eastAsia="Times New Roman" w:hAnsi="Consolas" w:cs="Courier New"/>
          <w:color w:val="1F2328"/>
          <w:sz w:val="20"/>
          <w:szCs w:val="20"/>
        </w:rPr>
        <w:t>…</w:t>
      </w:r>
      <w:r w:rsidR="00B32055" w:rsidRPr="00770673">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p>
    <w:p w14:paraId="13160DD7" w14:textId="025B597A" w:rsidR="00D87343" w:rsidRDefault="00D87343" w:rsidP="00D87343">
      <w:pPr>
        <w:pStyle w:val="BodyText"/>
      </w:pPr>
    </w:p>
    <w:p w14:paraId="4647A025" w14:textId="20463166" w:rsidR="004F531D" w:rsidRDefault="004F531D" w:rsidP="004F531D">
      <w:pPr>
        <w:pStyle w:val="Heading3"/>
        <w:rPr>
          <w:del w:id="72" w:author="Borlinghaus, Anton" w:date="2024-04-30T14:22:00Z"/>
        </w:rPr>
      </w:pPr>
      <w:commentRangeStart w:id="73"/>
      <w:commentRangeStart w:id="74"/>
      <w:commentRangeStart w:id="75"/>
      <w:del w:id="76" w:author="Borlinghaus, Anton" w:date="2024-04-30T14:22:00Z">
        <w:r w:rsidDel="004F531D">
          <w:delText xml:space="preserve">Interactive </w:delText>
        </w:r>
        <w:r w:rsidR="00827234" w:rsidDel="004F531D">
          <w:delText>Elements</w:delText>
        </w:r>
      </w:del>
      <w:commentRangeEnd w:id="73"/>
      <w:r>
        <w:rPr>
          <w:rStyle w:val="CommentReference"/>
        </w:rPr>
        <w:commentReference w:id="73"/>
      </w:r>
      <w:commentRangeEnd w:id="74"/>
      <w:r>
        <w:rPr>
          <w:rStyle w:val="CommentReference"/>
        </w:rPr>
        <w:commentReference w:id="74"/>
      </w:r>
      <w:commentRangeEnd w:id="75"/>
      <w:r w:rsidR="003771C9">
        <w:rPr>
          <w:rStyle w:val="CommentReference"/>
          <w:rFonts w:asciiTheme="minorHAnsi" w:eastAsiaTheme="minorHAnsi" w:hAnsiTheme="minorHAnsi" w:cstheme="minorBidi"/>
          <w:b w:val="0"/>
          <w:bCs w:val="0"/>
          <w:color w:val="auto"/>
        </w:rPr>
        <w:commentReference w:id="75"/>
      </w:r>
    </w:p>
    <w:p w14:paraId="44D79564" w14:textId="5C79DE99" w:rsidR="004F531D" w:rsidRDefault="00112717" w:rsidP="00112717">
      <w:pPr>
        <w:pStyle w:val="Heading4"/>
        <w:rPr>
          <w:del w:id="77" w:author="Borlinghaus, Anton" w:date="2024-04-30T14:22:00Z"/>
        </w:rPr>
      </w:pPr>
      <w:commentRangeStart w:id="78"/>
      <w:commentRangeStart w:id="79"/>
      <w:commentRangeStart w:id="80"/>
      <w:commentRangeStart w:id="81"/>
      <w:del w:id="82" w:author="Borlinghaus, Anton" w:date="2024-04-30T14:22:00Z">
        <w:r w:rsidDel="00112717">
          <w:delText>Dropdowns</w:delText>
        </w:r>
      </w:del>
      <w:commentRangeEnd w:id="78"/>
      <w:r>
        <w:rPr>
          <w:rStyle w:val="CommentReference"/>
        </w:rPr>
        <w:commentReference w:id="78"/>
      </w:r>
      <w:commentRangeEnd w:id="79"/>
      <w:r>
        <w:rPr>
          <w:rStyle w:val="CommentReference"/>
        </w:rPr>
        <w:commentReference w:id="79"/>
      </w:r>
      <w:commentRangeEnd w:id="80"/>
      <w:r>
        <w:rPr>
          <w:rStyle w:val="CommentReference"/>
        </w:rPr>
        <w:commentReference w:id="80"/>
      </w:r>
      <w:commentRangeEnd w:id="81"/>
      <w:r w:rsidR="003771C9">
        <w:rPr>
          <w:rStyle w:val="CommentReference"/>
          <w:rFonts w:asciiTheme="minorHAnsi" w:eastAsiaTheme="minorHAnsi" w:hAnsiTheme="minorHAnsi" w:cstheme="minorBidi"/>
          <w:bCs w:val="0"/>
          <w:i w:val="0"/>
          <w:color w:val="auto"/>
        </w:rPr>
        <w:commentReference w:id="81"/>
      </w:r>
    </w:p>
    <w:p w14:paraId="5075641A"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3" w:author="Borlinghaus, Anton" w:date="2024-04-30T14:22:00Z"/>
          <w:rFonts w:ascii="Consolas" w:eastAsia="Times New Roman" w:hAnsi="Consolas" w:cs="Courier New"/>
          <w:color w:val="1F2328"/>
          <w:sz w:val="20"/>
          <w:szCs w:val="20"/>
        </w:rPr>
      </w:pPr>
      <w:del w:id="84" w:author="Borlinghaus, Anton" w:date="2024-04-30T14:22:00Z">
        <w:r w:rsidRPr="01064C96" w:rsidDel="002A3E8D">
          <w:rPr>
            <w:rFonts w:ascii="Consolas" w:eastAsia="Times New Roman" w:hAnsi="Consolas" w:cs="Courier New"/>
            <w:color w:val="1F2328"/>
            <w:sz w:val="20"/>
            <w:szCs w:val="20"/>
          </w:rPr>
          <w:delText>:::{dropdown} Dropdown Title</w:delText>
        </w:r>
      </w:del>
    </w:p>
    <w:p w14:paraId="61FC2CDE" w14:textId="77777777" w:rsidR="002A3E8D"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5" w:author="Borlinghaus, Anton" w:date="2024-04-30T14:22:00Z"/>
          <w:rFonts w:ascii="Consolas" w:eastAsia="Times New Roman" w:hAnsi="Consolas" w:cs="Courier New"/>
          <w:color w:val="1F2328"/>
          <w:sz w:val="20"/>
          <w:szCs w:val="20"/>
        </w:rPr>
      </w:pPr>
      <w:del w:id="86" w:author="Borlinghaus, Anton" w:date="2024-04-30T14:22:00Z">
        <w:r w:rsidRPr="01064C96" w:rsidDel="002A3E8D">
          <w:rPr>
            <w:rFonts w:ascii="Consolas" w:eastAsia="Times New Roman" w:hAnsi="Consolas" w:cs="Courier New"/>
            <w:color w:val="1F2328"/>
            <w:sz w:val="20"/>
            <w:szCs w:val="20"/>
          </w:rPr>
          <w:delText>Dropdown content</w:delText>
        </w:r>
      </w:del>
    </w:p>
    <w:p w14:paraId="4A5D68A0" w14:textId="22522C3F"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7" w:author="Borlinghaus, Anton" w:date="2024-04-30T14:22:00Z"/>
          <w:rFonts w:ascii="Consolas" w:eastAsia="Times New Roman" w:hAnsi="Consolas" w:cs="Courier New"/>
          <w:color w:val="1F2328"/>
          <w:sz w:val="20"/>
          <w:szCs w:val="20"/>
        </w:rPr>
      </w:pPr>
      <w:del w:id="88" w:author="Borlinghaus, Anton" w:date="2024-04-30T14:22:00Z">
        <w:r w:rsidRPr="01064C96" w:rsidDel="002A3E8D">
          <w:rPr>
            <w:rFonts w:ascii="Consolas" w:eastAsia="Times New Roman" w:hAnsi="Consolas" w:cs="Courier New"/>
            <w:color w:val="1F2328"/>
            <w:sz w:val="20"/>
            <w:szCs w:val="20"/>
          </w:rPr>
          <w:delText>:::</w:delText>
        </w:r>
      </w:del>
    </w:p>
    <w:p w14:paraId="7B4A1DC6" w14:textId="7C83A22E" w:rsidR="00112717" w:rsidRDefault="00112717" w:rsidP="00112717">
      <w:pPr>
        <w:pStyle w:val="Heading4"/>
        <w:rPr>
          <w:del w:id="89" w:author="Borlinghaus, Anton" w:date="2024-04-30T14:22:00Z"/>
        </w:rPr>
      </w:pPr>
      <w:del w:id="90" w:author="Borlinghaus, Anton" w:date="2024-04-30T14:22:00Z">
        <w:r w:rsidDel="00112717">
          <w:delText>Admonition Dropdowns</w:delText>
        </w:r>
      </w:del>
    </w:p>
    <w:p w14:paraId="60F1B9AB" w14:textId="383BBB87" w:rsidR="00112717" w:rsidRPr="00F54EB8"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91" w:author="Borlinghaus, Anton" w:date="2024-04-30T14:22:00Z"/>
          <w:rFonts w:ascii="Consolas" w:eastAsia="Times New Roman" w:hAnsi="Consolas" w:cs="Courier New"/>
          <w:color w:val="1F2328"/>
          <w:sz w:val="20"/>
          <w:szCs w:val="20"/>
        </w:rPr>
      </w:pPr>
      <w:del w:id="92" w:author="Borlinghaus, Anton" w:date="2024-04-30T14:22:00Z">
        <w:r w:rsidRPr="01064C96" w:rsidDel="002A3E8D">
          <w:rPr>
            <w:rFonts w:ascii="Consolas" w:eastAsia="Times New Roman" w:hAnsi="Consolas" w:cs="Courier New"/>
            <w:color w:val="1F2328"/>
            <w:sz w:val="20"/>
            <w:szCs w:val="20"/>
          </w:rPr>
          <w:delText>:::{note}</w:delText>
        </w:r>
        <w:r>
          <w:br/>
        </w:r>
        <w:r w:rsidRPr="01064C96" w:rsidDel="002A3E8D">
          <w:rPr>
            <w:rFonts w:ascii="Consolas" w:eastAsia="Times New Roman" w:hAnsi="Consolas" w:cs="Courier New"/>
            <w:color w:val="1F2328"/>
            <w:sz w:val="20"/>
            <w:szCs w:val="20"/>
          </w:rPr>
          <w:delText>:class: dropdown</w:delText>
        </w:r>
        <w:r>
          <w:br/>
        </w:r>
        <w:r w:rsidRPr="01064C96" w:rsidDel="002A3E8D">
          <w:rPr>
            <w:rFonts w:ascii="Consolas" w:eastAsia="Times New Roman" w:hAnsi="Consolas" w:cs="Courier New"/>
            <w:color w:val="1F2328"/>
            <w:sz w:val="20"/>
            <w:szCs w:val="20"/>
          </w:rPr>
          <w:delText>You can combine an admonition with a dropdown to create an interactive element in your book.</w:delText>
        </w:r>
        <w:r>
          <w:br/>
        </w:r>
        <w:r w:rsidRPr="01064C96" w:rsidDel="002A3E8D">
          <w:rPr>
            <w:rFonts w:ascii="Consolas" w:eastAsia="Times New Roman" w:hAnsi="Consolas" w:cs="Courier New"/>
            <w:color w:val="1F2328"/>
            <w:sz w:val="20"/>
            <w:szCs w:val="20"/>
          </w:rPr>
          <w:delText>:::</w:delText>
        </w:r>
      </w:del>
    </w:p>
    <w:p w14:paraId="129F7AC8" w14:textId="2B1FEB9F" w:rsidR="00112717" w:rsidRDefault="00112717" w:rsidP="01064C96">
      <w:pPr>
        <w:pStyle w:val="Heading4"/>
        <w:rPr>
          <w:del w:id="93" w:author="Borlinghaus, Anton" w:date="2024-04-30T14:22:00Z"/>
          <w:rFonts w:eastAsiaTheme="minorEastAsia"/>
        </w:rPr>
      </w:pPr>
      <w:commentRangeStart w:id="94"/>
      <w:commentRangeStart w:id="95"/>
      <w:commentRangeStart w:id="96"/>
      <w:del w:id="97" w:author="Borlinghaus, Anton" w:date="2024-04-30T14:22:00Z">
        <w:r w:rsidRPr="7E0CE381" w:rsidDel="00112717">
          <w:rPr>
            <w:rFonts w:eastAsiaTheme="minorEastAsia"/>
          </w:rPr>
          <w:delText>Tabs</w:delText>
        </w:r>
      </w:del>
      <w:commentRangeEnd w:id="94"/>
      <w:r>
        <w:rPr>
          <w:rStyle w:val="CommentReference"/>
        </w:rPr>
        <w:commentReference w:id="94"/>
      </w:r>
      <w:commentRangeEnd w:id="95"/>
      <w:r>
        <w:rPr>
          <w:rStyle w:val="CommentReference"/>
        </w:rPr>
        <w:commentReference w:id="95"/>
      </w:r>
      <w:commentRangeEnd w:id="96"/>
      <w:r w:rsidR="003771C9">
        <w:rPr>
          <w:rStyle w:val="CommentReference"/>
          <w:rFonts w:asciiTheme="minorHAnsi" w:eastAsiaTheme="minorHAnsi" w:hAnsiTheme="minorHAnsi" w:cstheme="minorBidi"/>
          <w:bCs w:val="0"/>
          <w:i w:val="0"/>
          <w:color w:val="auto"/>
        </w:rPr>
        <w:commentReference w:id="96"/>
      </w:r>
    </w:p>
    <w:p w14:paraId="091BDA3B" w14:textId="339C4962" w:rsidR="00112717" w:rsidRPr="009154BE" w:rsidRDefault="002A3E8D" w:rsidP="009154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98" w:author="Borlinghaus, Anton" w:date="2024-04-30T14:22:00Z"/>
          <w:rFonts w:ascii="Consolas" w:eastAsia="Times New Roman" w:hAnsi="Consolas" w:cs="Courier New"/>
          <w:color w:val="1F2328"/>
          <w:sz w:val="20"/>
          <w:szCs w:val="20"/>
        </w:rPr>
      </w:pPr>
      <w:del w:id="99" w:author="Borlinghaus, Anton" w:date="2024-04-30T14:22:00Z">
        <w:r w:rsidRPr="01064C96" w:rsidDel="002A3E8D">
          <w:rPr>
            <w:rFonts w:ascii="Consolas" w:eastAsia="Times New Roman" w:hAnsi="Consolas" w:cs="Courier New"/>
            <w:color w:val="1F2328"/>
            <w:sz w:val="20"/>
            <w:szCs w:val="20"/>
          </w:rPr>
          <w:delText>::::{tab-set}</w:delText>
        </w:r>
        <w:r>
          <w:br/>
        </w:r>
        <w:r w:rsidRPr="01064C96" w:rsidDel="002A3E8D">
          <w:rPr>
            <w:rFonts w:ascii="Consolas" w:eastAsia="Times New Roman" w:hAnsi="Consolas" w:cs="Courier New"/>
            <w:color w:val="1F2328"/>
            <w:sz w:val="20"/>
            <w:szCs w:val="20"/>
          </w:rPr>
          <w:delText>:::{tab-item} Tab 1</w:delText>
        </w:r>
        <w:r>
          <w:br/>
        </w:r>
        <w:r w:rsidRPr="01064C96" w:rsidDel="002A3E8D">
          <w:rPr>
            <w:rFonts w:ascii="Consolas" w:eastAsia="Times New Roman" w:hAnsi="Consolas" w:cs="Courier New"/>
            <w:color w:val="1F2328"/>
            <w:sz w:val="20"/>
            <w:szCs w:val="20"/>
          </w:rPr>
          <w:delText>:sync: tab1</w:delText>
        </w:r>
        <w:r>
          <w:br/>
        </w:r>
        <w:r w:rsidRPr="01064C96" w:rsidDel="001D6611">
          <w:rPr>
            <w:rFonts w:ascii="Consolas" w:eastAsia="Times New Roman" w:hAnsi="Consolas" w:cs="Courier New"/>
            <w:color w:val="1F2328"/>
            <w:sz w:val="20"/>
            <w:szCs w:val="20"/>
          </w:rPr>
          <w:delText>Content of t</w:delText>
        </w:r>
        <w:r w:rsidRPr="01064C96" w:rsidDel="002A3E8D">
          <w:rPr>
            <w:rFonts w:ascii="Consolas" w:eastAsia="Times New Roman" w:hAnsi="Consolas" w:cs="Courier New"/>
            <w:color w:val="1F2328"/>
            <w:sz w:val="20"/>
            <w:szCs w:val="20"/>
          </w:rPr>
          <w:delText>ab one</w:delText>
        </w:r>
        <w:r>
          <w:br/>
        </w:r>
        <w:r w:rsidRPr="01064C96" w:rsidDel="002A3E8D">
          <w:rPr>
            <w:rFonts w:ascii="Consolas" w:eastAsia="Times New Roman" w:hAnsi="Consolas" w:cs="Courier New"/>
            <w:color w:val="1F2328"/>
            <w:sz w:val="20"/>
            <w:szCs w:val="20"/>
          </w:rPr>
          <w:delText>:::</w:delText>
        </w:r>
        <w:r>
          <w:br/>
        </w:r>
        <w:r w:rsidRPr="01064C96" w:rsidDel="002A3E8D">
          <w:rPr>
            <w:rFonts w:ascii="Consolas" w:eastAsia="Times New Roman" w:hAnsi="Consolas" w:cs="Courier New"/>
            <w:color w:val="1F2328"/>
            <w:sz w:val="20"/>
            <w:szCs w:val="20"/>
          </w:rPr>
          <w:delText>:::{tab-item} Tab 2</w:delText>
        </w:r>
        <w:r>
          <w:br/>
        </w:r>
        <w:r w:rsidRPr="01064C96" w:rsidDel="002A3E8D">
          <w:rPr>
            <w:rFonts w:ascii="Consolas" w:eastAsia="Times New Roman" w:hAnsi="Consolas" w:cs="Courier New"/>
            <w:color w:val="1F2328"/>
            <w:sz w:val="20"/>
            <w:szCs w:val="20"/>
          </w:rPr>
          <w:delText>:sync: tab2</w:delText>
        </w:r>
        <w:r>
          <w:br/>
        </w:r>
        <w:r w:rsidRPr="01064C96" w:rsidDel="001D6611">
          <w:rPr>
            <w:rFonts w:ascii="Consolas" w:eastAsia="Times New Roman" w:hAnsi="Consolas" w:cs="Courier New"/>
            <w:color w:val="1F2328"/>
            <w:sz w:val="20"/>
            <w:szCs w:val="20"/>
          </w:rPr>
          <w:delText>Content of t</w:delText>
        </w:r>
        <w:r w:rsidRPr="01064C96" w:rsidDel="002A3E8D">
          <w:rPr>
            <w:rFonts w:ascii="Consolas" w:eastAsia="Times New Roman" w:hAnsi="Consolas" w:cs="Courier New"/>
            <w:color w:val="1F2328"/>
            <w:sz w:val="20"/>
            <w:szCs w:val="20"/>
          </w:rPr>
          <w:delText>ab two</w:delText>
        </w:r>
        <w:r>
          <w:br/>
        </w:r>
        <w:r w:rsidRPr="01064C96" w:rsidDel="002A3E8D">
          <w:rPr>
            <w:rFonts w:ascii="Consolas" w:eastAsia="Times New Roman" w:hAnsi="Consolas" w:cs="Courier New"/>
            <w:color w:val="1F2328"/>
            <w:sz w:val="20"/>
            <w:szCs w:val="20"/>
          </w:rPr>
          <w:delText>:::</w:delText>
        </w:r>
        <w:r>
          <w:br/>
        </w:r>
        <w:r w:rsidRPr="01064C96" w:rsidDel="002A3E8D">
          <w:rPr>
            <w:rFonts w:ascii="Consolas" w:eastAsia="Times New Roman" w:hAnsi="Consolas" w:cs="Courier New"/>
            <w:color w:val="1F2328"/>
            <w:sz w:val="20"/>
            <w:szCs w:val="20"/>
          </w:rPr>
          <w:delText>::::</w:delText>
        </w:r>
      </w:del>
    </w:p>
    <w:p w14:paraId="0584584B" w14:textId="77777777" w:rsidR="004F531D" w:rsidRPr="00D87343" w:rsidRDefault="004F531D" w:rsidP="00D87343">
      <w:pPr>
        <w:pStyle w:val="BodyText"/>
      </w:pPr>
    </w:p>
    <w:p w14:paraId="60DC2A5B" w14:textId="5D78CA65" w:rsidR="002C397A" w:rsidDel="004A6A5F" w:rsidRDefault="00EE1DD5" w:rsidP="00915177">
      <w:pPr>
        <w:pStyle w:val="Heading3"/>
        <w:rPr>
          <w:del w:id="100" w:author="Pawel KAMINSKI" w:date="2024-06-05T16:26:00Z"/>
        </w:rPr>
      </w:pPr>
      <w:commentRangeStart w:id="101"/>
      <w:commentRangeStart w:id="102"/>
      <w:commentRangeStart w:id="103"/>
      <w:del w:id="104" w:author="Pawel KAMINSKI" w:date="2024-06-05T16:26:00Z">
        <w:r w:rsidDel="004A6A5F">
          <w:delText>Math</w:delText>
        </w:r>
        <w:bookmarkEnd w:id="71"/>
        <w:commentRangeEnd w:id="101"/>
        <w:r w:rsidDel="004A6A5F">
          <w:rPr>
            <w:rStyle w:val="CommentReference"/>
          </w:rPr>
          <w:commentReference w:id="101"/>
        </w:r>
        <w:commentRangeEnd w:id="102"/>
        <w:r w:rsidDel="004A6A5F">
          <w:rPr>
            <w:rStyle w:val="CommentReference"/>
          </w:rPr>
          <w:commentReference w:id="102"/>
        </w:r>
        <w:commentRangeEnd w:id="103"/>
        <w:r w:rsidR="00726434" w:rsidDel="004A6A5F">
          <w:rPr>
            <w:rStyle w:val="CommentReference"/>
            <w:rFonts w:asciiTheme="minorHAnsi" w:eastAsiaTheme="minorHAnsi" w:hAnsiTheme="minorHAnsi" w:cstheme="minorBidi"/>
            <w:b w:val="0"/>
            <w:bCs w:val="0"/>
            <w:color w:val="auto"/>
          </w:rPr>
          <w:commentReference w:id="103"/>
        </w:r>
      </w:del>
    </w:p>
    <w:p w14:paraId="7951D3F3" w14:textId="21DDB28E" w:rsidR="002C397A" w:rsidDel="004A6A5F" w:rsidRDefault="00573A87">
      <w:pPr>
        <w:pStyle w:val="FirstParagraph"/>
        <w:rPr>
          <w:del w:id="106" w:author="Pawel KAMINSKI" w:date="2024-06-05T16:26:00Z"/>
        </w:rPr>
      </w:pPr>
      <w:del w:id="107" w:author="Pawel KAMINSKI" w:date="2024-06-05T16:26:00Z">
        <w:r w:rsidDel="004A6A5F">
          <w:delText>Unfortunately, w</w:delText>
        </w:r>
        <w:r w:rsidR="00E60B94" w:rsidDel="004A6A5F">
          <w:delText>e</w:delText>
        </w:r>
        <w:r w:rsidDel="004A6A5F">
          <w:delText xml:space="preserve"> don’t</w:delText>
        </w:r>
        <w:r w:rsidR="00E60B94" w:rsidDel="004A6A5F">
          <w:delText xml:space="preserve"> support MS Word equations.</w:delText>
        </w:r>
      </w:del>
    </w:p>
    <w:p w14:paraId="1CD9D1BE" w14:textId="6F41B75A" w:rsidR="00573A87" w:rsidRPr="00915177" w:rsidDel="004A6A5F" w:rsidRDefault="001C6D8D" w:rsidP="00573A87">
      <w:pPr>
        <w:pStyle w:val="BodyText"/>
        <w:rPr>
          <w:del w:id="108" w:author="Pawel KAMINSKI" w:date="2024-06-05T16:26:00Z"/>
          <w:rFonts w:eastAsiaTheme="minorEastAsia"/>
        </w:rPr>
      </w:pPr>
      <m:oMathPara>
        <m:oMathParaPr>
          <m:jc m:val="center"/>
        </m:oMathParaPr>
        <m:oMath>
          <m:sSup>
            <m:sSupPr>
              <m:ctrlPr>
                <w:del w:id="109" w:author="Pawel KAMINSKI" w:date="2024-06-05T16:26:00Z">
                  <w:rPr>
                    <w:rFonts w:ascii="Cambria Math" w:eastAsiaTheme="minorEastAsia" w:hAnsi="Cambria Math"/>
                  </w:rPr>
                </w:del>
              </m:ctrlPr>
            </m:sSupPr>
            <m:e>
              <m:r>
                <w:del w:id="110" w:author="Pawel KAMINSKI" w:date="2024-06-05T16:26:00Z">
                  <w:rPr>
                    <w:rFonts w:ascii="Cambria Math" w:eastAsiaTheme="minorEastAsia" w:hAnsi="Cambria Math"/>
                  </w:rPr>
                  <m:t>a</m:t>
                </w:del>
              </m:r>
            </m:e>
            <m:sup>
              <m:r>
                <w:del w:id="111" w:author="Pawel KAMINSKI" w:date="2024-06-05T16:26:00Z">
                  <w:rPr>
                    <w:rFonts w:ascii="Cambria Math" w:eastAsiaTheme="minorEastAsia" w:hAnsi="Cambria Math"/>
                  </w:rPr>
                  <m:t>2</m:t>
                </w:del>
              </m:r>
            </m:sup>
          </m:sSup>
          <m:r>
            <w:del w:id="112" w:author="Pawel KAMINSKI" w:date="2024-06-05T16:26:00Z">
              <w:rPr>
                <w:rFonts w:ascii="Cambria Math" w:eastAsiaTheme="minorEastAsia" w:hAnsi="Cambria Math"/>
              </w:rPr>
              <m:t>+</m:t>
            </w:del>
          </m:r>
          <m:sSup>
            <m:sSupPr>
              <m:ctrlPr>
                <w:del w:id="113" w:author="Pawel KAMINSKI" w:date="2024-06-05T16:26:00Z">
                  <w:rPr>
                    <w:rFonts w:ascii="Cambria Math" w:eastAsiaTheme="minorEastAsia" w:hAnsi="Cambria Math"/>
                  </w:rPr>
                </w:del>
              </m:ctrlPr>
            </m:sSupPr>
            <m:e>
              <m:r>
                <w:del w:id="114" w:author="Pawel KAMINSKI" w:date="2024-06-05T16:26:00Z">
                  <w:rPr>
                    <w:rFonts w:ascii="Cambria Math" w:eastAsiaTheme="minorEastAsia" w:hAnsi="Cambria Math"/>
                  </w:rPr>
                  <m:t>b</m:t>
                </w:del>
              </m:r>
            </m:e>
            <m:sup>
              <m:r>
                <w:del w:id="115" w:author="Pawel KAMINSKI" w:date="2024-06-05T16:26:00Z">
                  <w:rPr>
                    <w:rFonts w:ascii="Cambria Math" w:eastAsiaTheme="minorEastAsia" w:hAnsi="Cambria Math"/>
                  </w:rPr>
                  <m:t>2</m:t>
                </w:del>
              </m:r>
            </m:sup>
          </m:sSup>
          <m:r>
            <w:del w:id="116" w:author="Pawel KAMINSKI" w:date="2024-06-05T16:26:00Z">
              <w:rPr>
                <w:rFonts w:ascii="Cambria Math" w:eastAsiaTheme="minorEastAsia" w:hAnsi="Cambria Math"/>
              </w:rPr>
              <m:t>=</m:t>
            </w:del>
          </m:r>
          <m:sSup>
            <m:sSupPr>
              <m:ctrlPr>
                <w:del w:id="117" w:author="Pawel KAMINSKI" w:date="2024-06-05T16:26:00Z">
                  <w:rPr>
                    <w:rFonts w:ascii="Cambria Math" w:eastAsiaTheme="minorEastAsia" w:hAnsi="Cambria Math"/>
                  </w:rPr>
                </w:del>
              </m:ctrlPr>
            </m:sSupPr>
            <m:e>
              <m:r>
                <w:del w:id="118" w:author="Pawel KAMINSKI" w:date="2024-06-05T16:26:00Z">
                  <w:rPr>
                    <w:rFonts w:ascii="Cambria Math" w:eastAsiaTheme="minorEastAsia" w:hAnsi="Cambria Math"/>
                  </w:rPr>
                  <m:t>c</m:t>
                </w:del>
              </m:r>
            </m:e>
            <m:sup>
              <m:r>
                <w:del w:id="119" w:author="Pawel KAMINSKI" w:date="2024-06-05T16:26:00Z">
                  <w:rPr>
                    <w:rFonts w:ascii="Cambria Math" w:eastAsiaTheme="minorEastAsia" w:hAnsi="Cambria Math"/>
                  </w:rPr>
                  <m:t>2</m:t>
                </w:del>
              </m:r>
            </m:sup>
          </m:sSup>
        </m:oMath>
      </m:oMathPara>
    </w:p>
    <w:p w14:paraId="7C22A755" w14:textId="66E79F00" w:rsidR="00573A87" w:rsidDel="004A6A5F" w:rsidRDefault="00B94245" w:rsidP="00573A87">
      <w:pPr>
        <w:pStyle w:val="BodyText"/>
        <w:rPr>
          <w:del w:id="120" w:author="Pawel KAMINSKI" w:date="2024-06-05T16:26:00Z"/>
          <w:rFonts w:eastAsiaTheme="minorEastAsia"/>
        </w:rPr>
      </w:pPr>
      <w:del w:id="121" w:author="Pawel KAMINSKI" w:date="2024-06-05T16:26:00Z">
        <w:r w:rsidDel="004A6A5F">
          <w:rPr>
            <w:rFonts w:eastAsiaTheme="minorEastAsia"/>
          </w:rPr>
          <w:delText xml:space="preserve">Instead, we do support a </w:delText>
        </w:r>
        <w:r w:rsidR="00DF6815" w:rsidDel="004A6A5F">
          <w:rPr>
            <w:rFonts w:eastAsiaTheme="minorEastAsia"/>
          </w:rPr>
          <w:delText>special</w:delText>
        </w:r>
        <w:r w:rsidDel="004A6A5F">
          <w:rPr>
            <w:rFonts w:eastAsiaTheme="minorEastAsia"/>
          </w:rPr>
          <w:delText xml:space="preserve"> </w:delText>
        </w:r>
        <w:r w:rsidR="00DF6815" w:rsidDel="004A6A5F">
          <w:rPr>
            <w:rFonts w:eastAsiaTheme="minorEastAsia"/>
          </w:rPr>
          <w:delText>`</w:delText>
        </w:r>
        <w:r w:rsidDel="004A6A5F">
          <w:rPr>
            <w:rFonts w:eastAsiaTheme="minorEastAsia"/>
          </w:rPr>
          <w:delText>{math}</w:delText>
        </w:r>
        <w:r w:rsidR="00DF6815" w:rsidDel="004A6A5F">
          <w:rPr>
            <w:rFonts w:eastAsiaTheme="minorEastAsia"/>
          </w:rPr>
          <w:delText>`</w:delText>
        </w:r>
        <w:r w:rsidDel="004A6A5F">
          <w:rPr>
            <w:rFonts w:eastAsiaTheme="minorEastAsia"/>
          </w:rPr>
          <w:delText xml:space="preserve"> directive</w:delText>
        </w:r>
        <w:r w:rsidR="00DF6815" w:rsidDel="004A6A5F">
          <w:rPr>
            <w:rFonts w:eastAsiaTheme="minorEastAsia"/>
          </w:rPr>
          <w:delText>, which allows the platform to render equations written in LaTeX syntax.</w:delText>
        </w:r>
      </w:del>
    </w:p>
    <w:p w14:paraId="2164EB23" w14:textId="45244C14" w:rsidR="00B94245" w:rsidRPr="00B94245" w:rsidDel="004A6A5F"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22" w:author="Pawel KAMINSKI" w:date="2024-06-05T16:26:00Z"/>
          <w:rFonts w:ascii="Consolas" w:eastAsia="Times New Roman" w:hAnsi="Consolas" w:cs="Courier New"/>
          <w:color w:val="1F2328"/>
          <w:sz w:val="20"/>
          <w:szCs w:val="20"/>
          <w:bdr w:val="none" w:sz="0" w:space="0" w:color="auto" w:frame="1"/>
        </w:rPr>
      </w:pPr>
      <w:del w:id="123" w:author="Pawel KAMINSKI" w:date="2024-06-05T16:26:00Z">
        <w:r w:rsidRPr="00B94245" w:rsidDel="004A6A5F">
          <w:rPr>
            <w:rFonts w:ascii="Consolas" w:eastAsia="Times New Roman" w:hAnsi="Consolas" w:cs="Courier New"/>
            <w:color w:val="1F2328"/>
            <w:sz w:val="20"/>
            <w:szCs w:val="20"/>
            <w:bdr w:val="none" w:sz="0" w:space="0" w:color="auto" w:frame="1"/>
          </w:rPr>
          <w:delText>:::{math}</w:delText>
        </w:r>
      </w:del>
    </w:p>
    <w:p w14:paraId="2CB564A9" w14:textId="133FC303" w:rsidR="00B94245" w:rsidRPr="00B94245" w:rsidDel="004A6A5F"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24" w:author="Pawel KAMINSKI" w:date="2024-06-05T16:26:00Z"/>
          <w:rFonts w:ascii="Consolas" w:eastAsia="Times New Roman" w:hAnsi="Consolas" w:cs="Courier New"/>
          <w:color w:val="1F2328"/>
          <w:sz w:val="20"/>
          <w:szCs w:val="20"/>
          <w:bdr w:val="none" w:sz="0" w:space="0" w:color="auto" w:frame="1"/>
        </w:rPr>
      </w:pPr>
      <w:del w:id="125" w:author="Pawel KAMINSKI" w:date="2024-06-05T16:26:00Z">
        <w:r w:rsidRPr="00B94245" w:rsidDel="004A6A5F">
          <w:rPr>
            <w:rFonts w:ascii="Consolas" w:eastAsia="Times New Roman" w:hAnsi="Consolas" w:cs="Courier New"/>
            <w:color w:val="1F2328"/>
            <w:sz w:val="20"/>
            <w:szCs w:val="20"/>
            <w:bdr w:val="none" w:sz="0" w:space="0" w:color="auto" w:frame="1"/>
          </w:rPr>
          <w:delText>e^{i\pi}+1 =0</w:delText>
        </w:r>
      </w:del>
    </w:p>
    <w:p w14:paraId="45E37DDD" w14:textId="0E21A609" w:rsidR="00B94245" w:rsidRPr="00B94245" w:rsidDel="004A6A5F"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26" w:author="Pawel KAMINSKI" w:date="2024-06-05T16:26:00Z"/>
          <w:rFonts w:ascii="Consolas" w:eastAsia="Times New Roman" w:hAnsi="Consolas" w:cs="Courier New"/>
          <w:color w:val="1F2328"/>
          <w:sz w:val="20"/>
          <w:szCs w:val="20"/>
        </w:rPr>
      </w:pPr>
      <w:del w:id="127" w:author="Pawel KAMINSKI" w:date="2024-06-05T16:26:00Z">
        <w:r w:rsidRPr="00B94245" w:rsidDel="004A6A5F">
          <w:rPr>
            <w:rFonts w:ascii="Consolas" w:eastAsia="Times New Roman" w:hAnsi="Consolas" w:cs="Courier New"/>
            <w:color w:val="1F2328"/>
            <w:sz w:val="20"/>
            <w:szCs w:val="20"/>
            <w:bdr w:val="none" w:sz="0" w:space="0" w:color="auto" w:frame="1"/>
          </w:rPr>
          <w:delText>:::</w:delText>
        </w:r>
      </w:del>
    </w:p>
    <w:p w14:paraId="44314E98" w14:textId="18991DA4" w:rsidR="00915177" w:rsidDel="004A6A5F" w:rsidRDefault="00124B68" w:rsidP="00573A87">
      <w:pPr>
        <w:pStyle w:val="BodyText"/>
        <w:rPr>
          <w:del w:id="128" w:author="Pawel KAMINSKI" w:date="2024-06-05T16:26:00Z"/>
          <w:rFonts w:eastAsiaTheme="minorEastAsia"/>
        </w:rPr>
      </w:pPr>
      <w:del w:id="129" w:author="Pawel KAMINSKI" w:date="2024-06-05T16:26:00Z">
        <w:r w:rsidDel="004A6A5F">
          <w:rPr>
            <w:rFonts w:eastAsiaTheme="minorEastAsia"/>
          </w:rPr>
          <w:delText xml:space="preserve">Constructing math equations in LaTeX syntax may seem daunting, but thankfully there are multiple tools to help you with that task. </w:delText>
        </w:r>
        <w:r w:rsidR="00CE7B35" w:rsidDel="004A6A5F">
          <w:rPr>
            <w:rFonts w:eastAsiaTheme="minorEastAsia"/>
          </w:rPr>
          <w:delText>Look in</w:delText>
        </w:r>
        <w:r w:rsidDel="004A6A5F">
          <w:rPr>
            <w:rFonts w:eastAsiaTheme="minorEastAsia"/>
          </w:rPr>
          <w:delText xml:space="preserve"> your favorite web search engine </w:delText>
        </w:r>
        <w:r w:rsidR="00CE7B35" w:rsidDel="004A6A5F">
          <w:rPr>
            <w:rFonts w:eastAsiaTheme="minorEastAsia"/>
          </w:rPr>
          <w:delText>(e.g.</w:delText>
        </w:r>
        <w:r w:rsidDel="004A6A5F">
          <w:rPr>
            <w:rFonts w:eastAsiaTheme="minorEastAsia"/>
          </w:rPr>
          <w:delText xml:space="preserve"> google</w:delText>
        </w:r>
        <w:r w:rsidR="00CE7B35" w:rsidDel="004A6A5F">
          <w:rPr>
            <w:rFonts w:eastAsiaTheme="minorEastAsia"/>
          </w:rPr>
          <w:delText>)</w:delText>
        </w:r>
        <w:r w:rsidDel="004A6A5F">
          <w:rPr>
            <w:rFonts w:eastAsiaTheme="minorEastAsia"/>
          </w:rPr>
          <w:delText xml:space="preserve"> </w:delText>
        </w:r>
        <w:r w:rsidR="00CE7B35" w:rsidDel="004A6A5F">
          <w:rPr>
            <w:rFonts w:eastAsiaTheme="minorEastAsia"/>
          </w:rPr>
          <w:delText xml:space="preserve">for </w:delText>
        </w:r>
        <w:r w:rsidDel="004A6A5F">
          <w:rPr>
            <w:rFonts w:eastAsiaTheme="minorEastAsia"/>
          </w:rPr>
          <w:delText>“</w:delText>
        </w:r>
        <w:r w:rsidRPr="00CE7B35" w:rsidDel="004A6A5F">
          <w:rPr>
            <w:rFonts w:eastAsiaTheme="minorEastAsia"/>
            <w:i/>
            <w:iCs/>
          </w:rPr>
          <w:delText xml:space="preserve">online latex </w:delText>
        </w:r>
        <w:r w:rsidR="00CE7B35" w:rsidDel="004A6A5F">
          <w:rPr>
            <w:rFonts w:eastAsiaTheme="minorEastAsia"/>
            <w:i/>
            <w:iCs/>
          </w:rPr>
          <w:delText xml:space="preserve">equation </w:delText>
        </w:r>
        <w:r w:rsidRPr="00CE7B35" w:rsidDel="004A6A5F">
          <w:rPr>
            <w:rFonts w:eastAsiaTheme="minorEastAsia"/>
            <w:i/>
            <w:iCs/>
          </w:rPr>
          <w:delText>editor</w:delText>
        </w:r>
        <w:r w:rsidDel="004A6A5F">
          <w:rPr>
            <w:rFonts w:eastAsiaTheme="minorEastAsia"/>
          </w:rPr>
          <w:delText>” to find a few.</w:delText>
        </w:r>
      </w:del>
    </w:p>
    <w:p w14:paraId="22B2A4D3" w14:textId="63B06DFF" w:rsidR="003750EE" w:rsidDel="004A6A5F" w:rsidRDefault="003750EE" w:rsidP="00573A87">
      <w:pPr>
        <w:pStyle w:val="BodyText"/>
        <w:rPr>
          <w:del w:id="130" w:author="Pawel KAMINSKI" w:date="2024-06-05T16:26:00Z"/>
          <w:rFonts w:eastAsiaTheme="minorEastAsia"/>
        </w:rPr>
      </w:pPr>
      <w:del w:id="131" w:author="Pawel KAMINSKI" w:date="2024-06-05T16:26:00Z">
        <w:r w:rsidDel="004A6A5F">
          <w:rPr>
            <w:rFonts w:eastAsiaTheme="minorEastAsia"/>
          </w:rPr>
          <w:delText>Another way of formu</w:delText>
        </w:r>
        <w:r w:rsidR="00B74F3C" w:rsidDel="004A6A5F">
          <w:rPr>
            <w:rFonts w:eastAsiaTheme="minorEastAsia"/>
          </w:rPr>
          <w:delText xml:space="preserve">lating </w:delText>
        </w:r>
        <w:r w:rsidR="001575A6" w:rsidDel="004A6A5F">
          <w:rPr>
            <w:rFonts w:eastAsiaTheme="minorEastAsia"/>
          </w:rPr>
          <w:delText xml:space="preserve">an equation is by </w:delText>
        </w:r>
        <w:r w:rsidR="00DA6A0F" w:rsidDel="004A6A5F">
          <w:rPr>
            <w:rFonts w:eastAsiaTheme="minorEastAsia"/>
          </w:rPr>
          <w:delText>wrapping it between `$$` characters.</w:delText>
        </w:r>
      </w:del>
    </w:p>
    <w:p w14:paraId="0B8A5300" w14:textId="6CE49E24" w:rsidR="003750EE" w:rsidDel="004A6A5F" w:rsidRDefault="003750EE" w:rsidP="003750EE">
      <w:pPr>
        <w:pStyle w:val="HTMLPreformatted"/>
        <w:shd w:val="clear" w:color="auto" w:fill="F6F8FA"/>
        <w:rPr>
          <w:del w:id="132" w:author="Pawel KAMINSKI" w:date="2024-06-05T16:26:00Z"/>
          <w:rFonts w:ascii="Consolas" w:hAnsi="Consolas"/>
          <w:color w:val="1F2328"/>
        </w:rPr>
      </w:pPr>
      <w:del w:id="133" w:author="Pawel KAMINSKI" w:date="2024-06-05T16:26:00Z">
        <w:r w:rsidDel="004A6A5F">
          <w:rPr>
            <w:rStyle w:val="HTMLCode"/>
            <w:rFonts w:ascii="Consolas" w:hAnsi="Consolas"/>
            <w:color w:val="1F2328"/>
            <w:bdr w:val="none" w:sz="0" w:space="0" w:color="auto" w:frame="1"/>
          </w:rPr>
          <w:delText>$$ Ax=b $$</w:delText>
        </w:r>
      </w:del>
    </w:p>
    <w:p w14:paraId="7422C8E6" w14:textId="244EE953" w:rsidR="00A13E99" w:rsidRPr="00090255" w:rsidDel="004A6A5F" w:rsidRDefault="00DA6A0F" w:rsidP="00090255">
      <w:pPr>
        <w:pStyle w:val="BodyText"/>
        <w:rPr>
          <w:del w:id="134" w:author="Pawel KAMINSKI" w:date="2024-06-05T16:26:00Z"/>
          <w:rStyle w:val="HTMLCode"/>
          <w:rFonts w:asciiTheme="minorHAnsi" w:eastAsiaTheme="minorEastAsia" w:hAnsiTheme="minorHAnsi" w:cstheme="minorBidi"/>
          <w:sz w:val="24"/>
          <w:szCs w:val="24"/>
        </w:rPr>
      </w:pPr>
      <w:del w:id="135" w:author="Pawel KAMINSKI" w:date="2024-06-05T16:26:00Z">
        <w:r w:rsidDel="004A6A5F">
          <w:rPr>
            <w:rFonts w:eastAsiaTheme="minorEastAsia"/>
          </w:rPr>
          <w:delText>This might be especially useful when constructing</w:delText>
        </w:r>
        <w:r w:rsidR="00F84401" w:rsidDel="004A6A5F">
          <w:rPr>
            <w:rFonts w:eastAsiaTheme="minorEastAsia"/>
          </w:rPr>
          <w:delText xml:space="preserve"> equations that span over multiple lines. </w:delText>
        </w:r>
      </w:del>
    </w:p>
    <w:p w14:paraId="7813F167" w14:textId="370BCE1E" w:rsidR="00B74F3C" w:rsidRPr="00090255" w:rsidDel="004A6A5F" w:rsidRDefault="00B74F3C" w:rsidP="00090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36" w:author="Pawel KAMINSKI" w:date="2024-06-05T16:26:00Z"/>
          <w:rFonts w:ascii="Consolas" w:eastAsia="Times New Roman" w:hAnsi="Consolas" w:cs="Courier New"/>
          <w:color w:val="1F2328"/>
          <w:sz w:val="20"/>
          <w:szCs w:val="20"/>
          <w:bdr w:val="none" w:sz="0" w:space="0" w:color="auto" w:frame="1"/>
        </w:rPr>
      </w:pPr>
      <w:del w:id="137" w:author="Pawel KAMINSKI" w:date="2024-06-05T16:26:00Z">
        <w:r w:rsidRPr="00090255" w:rsidDel="004A6A5F">
          <w:rPr>
            <w:rFonts w:ascii="Consolas" w:eastAsia="Times New Roman" w:hAnsi="Consolas" w:cs="Courier New"/>
            <w:color w:val="1F2328"/>
            <w:sz w:val="20"/>
            <w:szCs w:val="20"/>
            <w:bdr w:val="none" w:sz="0" w:space="0" w:color="auto" w:frame="1"/>
          </w:rPr>
          <w:delText>$$</w:delText>
        </w:r>
        <w:r w:rsidR="00DD0697" w:rsidRPr="00090255" w:rsidDel="004A6A5F">
          <w:rPr>
            <w:rFonts w:ascii="Consolas" w:eastAsia="Times New Roman" w:hAnsi="Consolas" w:cs="Courier New"/>
            <w:color w:val="1F2328"/>
            <w:sz w:val="20"/>
            <w:szCs w:val="20"/>
            <w:bdr w:val="none" w:sz="0" w:space="0" w:color="auto" w:frame="1"/>
          </w:rPr>
          <w:br/>
        </w:r>
        <w:r w:rsidRPr="00090255" w:rsidDel="004A6A5F">
          <w:rPr>
            <w:rFonts w:ascii="Consolas" w:eastAsia="Times New Roman" w:hAnsi="Consolas" w:cs="Courier New"/>
            <w:color w:val="1F2328"/>
            <w:sz w:val="20"/>
            <w:szCs w:val="20"/>
            <w:bdr w:val="none" w:sz="0" w:space="0" w:color="auto" w:frame="1"/>
          </w:rPr>
          <w:delText>\label{maxwell}</w:delText>
        </w:r>
        <w:r w:rsidR="00F52DD5" w:rsidDel="004A6A5F">
          <w:rPr>
            <w:rFonts w:ascii="Consolas" w:eastAsia="Times New Roman" w:hAnsi="Consolas" w:cs="Courier New"/>
            <w:color w:val="1F2328"/>
            <w:sz w:val="20"/>
            <w:szCs w:val="20"/>
            <w:bdr w:val="none" w:sz="0" w:space="0" w:color="auto" w:frame="1"/>
          </w:rPr>
          <w:br/>
        </w:r>
        <w:r w:rsidRPr="00090255" w:rsidDel="004A6A5F">
          <w:rPr>
            <w:rFonts w:ascii="Consolas" w:eastAsia="Times New Roman" w:hAnsi="Consolas" w:cs="Courier New"/>
            <w:color w:val="1F2328"/>
            <w:sz w:val="20"/>
            <w:szCs w:val="20"/>
            <w:bdr w:val="none" w:sz="0" w:space="0" w:color="auto" w:frame="1"/>
          </w:rPr>
          <w:delText>\begin{aligned}</w:delText>
        </w:r>
        <w:r w:rsidR="00DD0697" w:rsidRPr="00090255" w:rsidDel="004A6A5F">
          <w:rPr>
            <w:rFonts w:ascii="Consolas" w:eastAsia="Times New Roman" w:hAnsi="Consolas" w:cs="Courier New"/>
            <w:color w:val="1F2328"/>
            <w:sz w:val="20"/>
            <w:szCs w:val="20"/>
            <w:bdr w:val="none" w:sz="0" w:space="0" w:color="auto" w:frame="1"/>
          </w:rPr>
          <w:br/>
        </w:r>
        <w:r w:rsidRPr="00090255" w:rsidDel="004A6A5F">
          <w:rPr>
            <w:rFonts w:ascii="Consolas" w:eastAsia="Times New Roman" w:hAnsi="Consolas" w:cs="Courier New"/>
            <w:color w:val="1F2328"/>
            <w:sz w:val="20"/>
            <w:szCs w:val="20"/>
            <w:bdr w:val="none" w:sz="0" w:space="0" w:color="auto" w:frame="1"/>
          </w:rPr>
          <w:delText>\nabla \times \vec{e}+\frac{\partial \vec{b}}{\partial t}&amp;=0 \\</w:delText>
        </w:r>
        <w:r w:rsidR="00DD0697" w:rsidRPr="00090255" w:rsidDel="004A6A5F">
          <w:rPr>
            <w:rFonts w:ascii="Consolas" w:eastAsia="Times New Roman" w:hAnsi="Consolas" w:cs="Courier New"/>
            <w:color w:val="1F2328"/>
            <w:sz w:val="20"/>
            <w:szCs w:val="20"/>
            <w:bdr w:val="none" w:sz="0" w:space="0" w:color="auto" w:frame="1"/>
          </w:rPr>
          <w:br/>
        </w:r>
        <w:r w:rsidRPr="00090255" w:rsidDel="004A6A5F">
          <w:rPr>
            <w:rFonts w:ascii="Consolas" w:eastAsia="Times New Roman" w:hAnsi="Consolas" w:cs="Courier New"/>
            <w:color w:val="1F2328"/>
            <w:sz w:val="20"/>
            <w:szCs w:val="20"/>
            <w:bdr w:val="none" w:sz="0" w:space="0" w:color="auto" w:frame="1"/>
          </w:rPr>
          <w:delText>\nabla \times \vec{h}-\vec{j}&amp;=\vec{s}\_{e}</w:delText>
        </w:r>
        <w:r w:rsidR="00DD0697" w:rsidRPr="00090255" w:rsidDel="004A6A5F">
          <w:rPr>
            <w:rFonts w:ascii="Consolas" w:eastAsia="Times New Roman" w:hAnsi="Consolas" w:cs="Courier New"/>
            <w:color w:val="1F2328"/>
            <w:sz w:val="20"/>
            <w:szCs w:val="20"/>
            <w:bdr w:val="none" w:sz="0" w:space="0" w:color="auto" w:frame="1"/>
          </w:rPr>
          <w:br/>
        </w:r>
        <w:r w:rsidRPr="00090255" w:rsidDel="004A6A5F">
          <w:rPr>
            <w:rFonts w:ascii="Consolas" w:eastAsia="Times New Roman" w:hAnsi="Consolas" w:cs="Courier New"/>
            <w:color w:val="1F2328"/>
            <w:sz w:val="20"/>
            <w:szCs w:val="20"/>
            <w:bdr w:val="none" w:sz="0" w:space="0" w:color="auto" w:frame="1"/>
          </w:rPr>
          <w:delText>\end{aligned}</w:delText>
        </w:r>
        <w:r w:rsidR="00DD0697" w:rsidRPr="00090255" w:rsidDel="004A6A5F">
          <w:rPr>
            <w:rFonts w:ascii="Consolas" w:eastAsia="Times New Roman" w:hAnsi="Consolas" w:cs="Courier New"/>
            <w:color w:val="1F2328"/>
            <w:sz w:val="20"/>
            <w:szCs w:val="20"/>
            <w:bdr w:val="none" w:sz="0" w:space="0" w:color="auto" w:frame="1"/>
          </w:rPr>
          <w:br/>
        </w:r>
        <w:r w:rsidRPr="00090255" w:rsidDel="004A6A5F">
          <w:rPr>
            <w:rFonts w:ascii="Consolas" w:eastAsia="Times New Roman" w:hAnsi="Consolas" w:cs="Courier New"/>
            <w:color w:val="1F2328"/>
            <w:sz w:val="20"/>
            <w:szCs w:val="20"/>
            <w:bdr w:val="none" w:sz="0" w:space="0" w:color="auto" w:frame="1"/>
          </w:rPr>
          <w:delText>$$</w:delText>
        </w:r>
      </w:del>
    </w:p>
    <w:p w14:paraId="6617CE10" w14:textId="77777777" w:rsidR="00CE171A" w:rsidRDefault="00CE171A" w:rsidP="00CE171A">
      <w:pPr>
        <w:pStyle w:val="BodyText"/>
        <w:rPr>
          <w:rFonts w:eastAsiaTheme="minorEastAsia"/>
        </w:rPr>
      </w:pPr>
    </w:p>
    <w:p w14:paraId="4462A30F" w14:textId="781084B3" w:rsidR="002C71E6" w:rsidRPr="00B919EF" w:rsidRDefault="00CE171A" w:rsidP="002C71E6">
      <w:pPr>
        <w:pStyle w:val="Heading3"/>
        <w:rPr>
          <w:rFonts w:eastAsiaTheme="minorEastAsia"/>
          <w:vertAlign w:val="superscript"/>
        </w:rPr>
      </w:pPr>
      <w:r w:rsidRPr="00B919EF">
        <w:rPr>
          <w:rFonts w:eastAsiaTheme="minorEastAsia"/>
        </w:rPr>
        <w:t xml:space="preserve">Code </w:t>
      </w:r>
      <w:r w:rsidR="00827234" w:rsidRPr="00B919EF">
        <w:rPr>
          <w:rFonts w:eastAsiaTheme="minorEastAsia"/>
        </w:rPr>
        <w:t>Blocks</w:t>
      </w:r>
      <w:del w:id="138" w:author="Pawel KAMINSKI" w:date="2024-06-05T12:06:00Z">
        <w:r w:rsidR="00827234" w:rsidRPr="00B919EF" w:rsidDel="00AF3C50">
          <w:rPr>
            <w:rFonts w:eastAsiaTheme="minorEastAsia"/>
          </w:rPr>
          <w:delText xml:space="preserve"> </w:delText>
        </w:r>
        <w:r w:rsidR="002C71E6" w:rsidRPr="00B919EF" w:rsidDel="00AF3C50">
          <w:rPr>
            <w:rFonts w:eastAsiaTheme="minorEastAsia"/>
            <w:vertAlign w:val="superscript"/>
          </w:rPr>
          <w:delText>(mystmd feature)</w:delText>
        </w:r>
      </w:del>
    </w:p>
    <w:p w14:paraId="7499DB18" w14:textId="3D7F5124" w:rsidR="00CE171A" w:rsidRPr="00B919EF" w:rsidRDefault="004A7D5C" w:rsidP="00573A87">
      <w:pPr>
        <w:pStyle w:val="BodyText"/>
        <w:rPr>
          <w:rFonts w:eastAsiaTheme="minorEastAsia"/>
        </w:rPr>
      </w:pPr>
      <w:r w:rsidRPr="00B919EF">
        <w:rPr>
          <w:rFonts w:eastAsiaTheme="minorEastAsia"/>
        </w:rPr>
        <w:t xml:space="preserve">Currently we do not support </w:t>
      </w:r>
      <w:r w:rsidR="002C71E6" w:rsidRPr="00B919EF">
        <w:rPr>
          <w:rFonts w:eastAsiaTheme="minorEastAsia"/>
        </w:rPr>
        <w:t xml:space="preserve">interactive </w:t>
      </w:r>
      <w:r w:rsidRPr="00B919EF">
        <w:rPr>
          <w:rFonts w:eastAsiaTheme="minorEastAsia"/>
        </w:rPr>
        <w:t>code blocks.</w:t>
      </w:r>
      <w:r w:rsidR="002C71E6" w:rsidRPr="00B919EF">
        <w:rPr>
          <w:rFonts w:eastAsiaTheme="minorEastAsia"/>
        </w:rPr>
        <w:t xml:space="preserve"> But you can format a static code block to show a code snippet without executing it.</w:t>
      </w:r>
    </w:p>
    <w:p w14:paraId="7991145C" w14:textId="77777777" w:rsidR="004A7D5C" w:rsidRDefault="004A7D5C" w:rsidP="004A7D5C">
      <w:pPr>
        <w:pStyle w:val="HTMLPreformatted"/>
        <w:spacing w:line="263" w:lineRule="atLeast"/>
        <w:rPr>
          <w:sz w:val="21"/>
          <w:szCs w:val="21"/>
        </w:rPr>
      </w:pPr>
      <w:r w:rsidRPr="00B919EF">
        <w:rPr>
          <w:sz w:val="21"/>
          <w:szCs w:val="21"/>
        </w:rPr>
        <w:t>:::{code-cell} ipython3</w:t>
      </w:r>
      <w:r w:rsidRPr="00B919EF">
        <w:rPr>
          <w:sz w:val="21"/>
          <w:szCs w:val="21"/>
        </w:rPr>
        <w:br/>
        <w:t>note = "Python syntax highlighting"</w:t>
      </w:r>
      <w:r w:rsidRPr="00B919EF">
        <w:rPr>
          <w:sz w:val="21"/>
          <w:szCs w:val="21"/>
        </w:rPr>
        <w:br/>
        <w:t>print(note)</w:t>
      </w:r>
      <w:r w:rsidRPr="00B919EF">
        <w:rPr>
          <w:sz w:val="21"/>
          <w:szCs w:val="21"/>
        </w:rPr>
        <w:br/>
        <w:t>:::</w:t>
      </w:r>
    </w:p>
    <w:p w14:paraId="1FA5EAAE" w14:textId="4F6E111E" w:rsidR="00B919EF" w:rsidRPr="00CF3D99" w:rsidRDefault="00B919EF" w:rsidP="00B919EF">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 xml:space="preserve">Feature to be added in </w:t>
      </w:r>
      <w:r>
        <w:t>future releases.</w:t>
      </w:r>
      <w:r>
        <w:br/>
      </w:r>
      <w:r w:rsidRPr="00CF3D99">
        <w:t>:::</w:t>
      </w:r>
    </w:p>
    <w:p w14:paraId="10837ED8" w14:textId="77777777" w:rsidR="00B919EF" w:rsidRDefault="00B919EF" w:rsidP="00573A87">
      <w:pPr>
        <w:pStyle w:val="BodyText"/>
        <w:rPr>
          <w:rFonts w:eastAsiaTheme="minorEastAsia"/>
        </w:rPr>
      </w:pPr>
    </w:p>
    <w:p w14:paraId="618F8C94" w14:textId="10488357" w:rsidR="006543E3" w:rsidRPr="00212D1A" w:rsidDel="00AF3C50" w:rsidRDefault="006543E3" w:rsidP="7E0CE381">
      <w:pPr>
        <w:pStyle w:val="Heading3"/>
        <w:rPr>
          <w:del w:id="139" w:author="Pawel KAMINSKI" w:date="2024-06-05T12:06:00Z"/>
          <w:rFonts w:eastAsiaTheme="minorEastAsia"/>
          <w:vertAlign w:val="superscript"/>
        </w:rPr>
      </w:pPr>
      <w:commentRangeStart w:id="140"/>
      <w:commentRangeStart w:id="141"/>
      <w:commentRangeStart w:id="142"/>
      <w:del w:id="143" w:author="Pawel KAMINSKI" w:date="2024-06-05T12:06:00Z">
        <w:r w:rsidRPr="7E0CE381" w:rsidDel="00AF3C50">
          <w:rPr>
            <w:rFonts w:eastAsiaTheme="minorEastAsia"/>
          </w:rPr>
          <w:delText>Diagrams</w:delText>
        </w:r>
        <w:r w:rsidR="00212D1A" w:rsidRPr="7E0CE381" w:rsidDel="00AF3C50">
          <w:rPr>
            <w:rFonts w:eastAsiaTheme="minorEastAsia"/>
          </w:rPr>
          <w:delText xml:space="preserve"> </w:delText>
        </w:r>
        <w:commentRangeEnd w:id="140"/>
        <w:r w:rsidDel="00AF3C50">
          <w:rPr>
            <w:rStyle w:val="CommentReference"/>
          </w:rPr>
          <w:commentReference w:id="140"/>
        </w:r>
        <w:commentRangeEnd w:id="141"/>
        <w:r w:rsidDel="00AF3C50">
          <w:rPr>
            <w:rStyle w:val="CommentReference"/>
          </w:rPr>
          <w:commentReference w:id="141"/>
        </w:r>
      </w:del>
      <w:commentRangeEnd w:id="142"/>
      <w:r w:rsidR="00274DDC">
        <w:rPr>
          <w:rStyle w:val="CommentReference"/>
          <w:rFonts w:asciiTheme="minorHAnsi" w:eastAsiaTheme="minorHAnsi" w:hAnsiTheme="minorHAnsi" w:cstheme="minorBidi"/>
          <w:b w:val="0"/>
          <w:bCs w:val="0"/>
          <w:color w:val="auto"/>
        </w:rPr>
        <w:commentReference w:id="142"/>
      </w:r>
      <w:del w:id="145" w:author="Pawel KAMINSKI" w:date="2024-06-05T12:06:00Z">
        <w:r w:rsidR="00212D1A" w:rsidRPr="7E0CE381" w:rsidDel="00AF3C50">
          <w:rPr>
            <w:rFonts w:eastAsiaTheme="minorEastAsia"/>
            <w:vertAlign w:val="superscript"/>
          </w:rPr>
          <w:delText>(mystmd feature)</w:delText>
        </w:r>
      </w:del>
    </w:p>
    <w:p w14:paraId="3D9BF8E9" w14:textId="4220376F" w:rsidR="00321B33" w:rsidDel="00AF3C50" w:rsidRDefault="00321B33" w:rsidP="0074517E">
      <w:pPr>
        <w:pStyle w:val="FirstParagraph"/>
        <w:rPr>
          <w:del w:id="146" w:author="Pawel KAMINSKI" w:date="2024-06-05T12:06:00Z"/>
        </w:rPr>
      </w:pPr>
      <w:del w:id="147" w:author="Pawel KAMINSKI" w:date="2024-06-05T12:06:00Z">
        <w:r w:rsidDel="00AF3C50">
          <w:delText>:::{note}</w:delText>
        </w:r>
        <w:r w:rsidDel="00AF3C50">
          <w:br/>
          <w:delText xml:space="preserve">Note that the platform does not allow </w:delText>
        </w:r>
        <w:r w:rsidR="589BF2F7" w:rsidDel="00AF3C50">
          <w:delText>the</w:delText>
        </w:r>
        <w:r w:rsidDel="00AF3C50">
          <w:delText xml:space="preserve"> </w:delText>
        </w:r>
        <w:r w:rsidR="203EAF99" w:rsidDel="00AF3C50">
          <w:delText>use of</w:delText>
        </w:r>
        <w:r w:rsidDel="00AF3C50">
          <w:delText xml:space="preserve"> standard MS Word charts. It is advised to write chapters with charts, diagrams and other data visualization in separate Jupyter Notebook (.ipynb) files.</w:delText>
        </w:r>
        <w:r w:rsidDel="00AF3C50">
          <w:br/>
          <w:delText>:::</w:delText>
        </w:r>
      </w:del>
    </w:p>
    <w:p w14:paraId="1E232AB2" w14:textId="5A8D8645" w:rsidR="006543E3" w:rsidDel="00AF3C50" w:rsidRDefault="00CA155C" w:rsidP="0074517E">
      <w:pPr>
        <w:pStyle w:val="FirstParagraph"/>
        <w:jc w:val="both"/>
        <w:rPr>
          <w:del w:id="148" w:author="Pawel KAMINSKI" w:date="2024-06-05T12:06:00Z"/>
        </w:rPr>
      </w:pPr>
      <w:del w:id="149" w:author="Pawel KAMINSKI" w:date="2024-06-05T12:06:00Z">
        <w:r w:rsidDel="00AF3C50">
          <w:lastRenderedPageBreak/>
          <w:delText xml:space="preserve">Mystmd supports mermaid diagrams. </w:delText>
        </w:r>
        <w:r w:rsidR="00693C6C" w:rsidDel="00AF3C50">
          <w:delText xml:space="preserve">Please see </w:delText>
        </w:r>
        <w:r w:rsidR="00274DDC" w:rsidDel="00AF3C50">
          <w:fldChar w:fldCharType="begin"/>
        </w:r>
        <w:r w:rsidR="00274DDC" w:rsidDel="00AF3C50">
          <w:delInstrText>HYPERLINK "https://mermaid.js.org/" \h</w:delInstrText>
        </w:r>
        <w:r w:rsidR="00274DDC" w:rsidDel="00AF3C50">
          <w:fldChar w:fldCharType="separate"/>
        </w:r>
        <w:r w:rsidR="00693C6C" w:rsidRPr="0ADC15A0" w:rsidDel="00AF3C50">
          <w:rPr>
            <w:rStyle w:val="Hyperlink"/>
          </w:rPr>
          <w:delText>the documentation</w:delText>
        </w:r>
        <w:r w:rsidR="00274DDC" w:rsidDel="00AF3C50">
          <w:rPr>
            <w:rStyle w:val="Hyperlink"/>
          </w:rPr>
          <w:fldChar w:fldCharType="end"/>
        </w:r>
        <w:r w:rsidR="00693C6C" w:rsidDel="00AF3C50">
          <w:delText xml:space="preserve"> on how to create graphs </w:delText>
        </w:r>
        <w:r w:rsidR="00D65F96" w:rsidDel="00AF3C50">
          <w:delText>for</w:delText>
        </w:r>
        <w:r w:rsidR="00693C6C" w:rsidDel="00AF3C50">
          <w:delText xml:space="preserve"> your work. </w:delText>
        </w:r>
        <w:r w:rsidR="2679EF58" w:rsidDel="00AF3C50">
          <w:delText>A few</w:delText>
        </w:r>
        <w:r w:rsidDel="00AF3C50">
          <w:delText xml:space="preserve"> implementation examples are presented below.</w:delText>
        </w:r>
      </w:del>
    </w:p>
    <w:p w14:paraId="7B1D7D2D" w14:textId="732CD76D" w:rsidR="00CA155C" w:rsidRPr="00014B0A" w:rsidDel="00AF3C50" w:rsidRDefault="00CA155C" w:rsidP="00CA155C">
      <w:pPr>
        <w:pStyle w:val="Heading4"/>
        <w:rPr>
          <w:del w:id="150" w:author="Pawel KAMINSKI" w:date="2024-06-05T12:06:00Z"/>
          <w:vertAlign w:val="superscript"/>
        </w:rPr>
      </w:pPr>
      <w:del w:id="151" w:author="Pawel KAMINSKI" w:date="2024-06-05T12:06:00Z">
        <w:r w:rsidRPr="00CA155C" w:rsidDel="00AF3C50">
          <w:delText>Flowchart</w:delText>
        </w:r>
      </w:del>
    </w:p>
    <w:p w14:paraId="48157B8A" w14:textId="3D68D747" w:rsidR="006543E3" w:rsidRPr="006543E3" w:rsidDel="00AF3C50" w:rsidRDefault="006543E3" w:rsidP="00654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52" w:author="Pawel KAMINSKI" w:date="2024-06-05T12:06:00Z"/>
          <w:rFonts w:ascii="Consolas" w:eastAsia="Times New Roman" w:hAnsi="Consolas" w:cs="Courier New"/>
          <w:color w:val="1F2328"/>
          <w:sz w:val="20"/>
          <w:szCs w:val="20"/>
          <w:bdr w:val="none" w:sz="0" w:space="0" w:color="auto" w:frame="1"/>
        </w:rPr>
      </w:pPr>
      <w:del w:id="153" w:author="Pawel KAMINSKI" w:date="2024-06-05T12:06:00Z">
        <w:r w:rsidRPr="006543E3" w:rsidDel="00AF3C50">
          <w:rPr>
            <w:rFonts w:ascii="Consolas" w:eastAsia="Times New Roman" w:hAnsi="Consolas" w:cs="Courier New"/>
            <w:color w:val="1F2328"/>
            <w:sz w:val="20"/>
            <w:szCs w:val="20"/>
            <w:bdr w:val="none" w:sz="0" w:space="0" w:color="auto" w:frame="1"/>
          </w:rPr>
          <w:delText>:::{mermaid}</w:delText>
        </w:r>
        <w:r w:rsidDel="00AF3C50">
          <w:rPr>
            <w:rFonts w:ascii="Consolas" w:eastAsia="Times New Roman" w:hAnsi="Consolas" w:cs="Courier New"/>
            <w:color w:val="1F2328"/>
            <w:sz w:val="20"/>
            <w:szCs w:val="20"/>
            <w:bdr w:val="none" w:sz="0" w:space="0" w:color="auto" w:frame="1"/>
          </w:rPr>
          <w:br/>
        </w:r>
        <w:r w:rsidRPr="006543E3" w:rsidDel="00AF3C50">
          <w:rPr>
            <w:rFonts w:ascii="Consolas" w:eastAsia="Times New Roman" w:hAnsi="Consolas" w:cs="Courier New"/>
            <w:color w:val="1F2328"/>
            <w:sz w:val="20"/>
            <w:szCs w:val="20"/>
            <w:bdr w:val="none" w:sz="0" w:space="0" w:color="auto" w:frame="1"/>
          </w:rPr>
          <w:delText>flowchart LR</w:delText>
        </w:r>
        <w:r w:rsidDel="00AF3C50">
          <w:rPr>
            <w:rFonts w:ascii="Consolas" w:eastAsia="Times New Roman" w:hAnsi="Consolas" w:cs="Courier New"/>
            <w:color w:val="1F2328"/>
            <w:sz w:val="20"/>
            <w:szCs w:val="20"/>
            <w:bdr w:val="none" w:sz="0" w:space="0" w:color="auto" w:frame="1"/>
          </w:rPr>
          <w:br/>
        </w:r>
        <w:r w:rsidRPr="006543E3" w:rsidDel="00AF3C50">
          <w:rPr>
            <w:rFonts w:ascii="Consolas" w:eastAsia="Times New Roman" w:hAnsi="Consolas" w:cs="Courier New"/>
            <w:color w:val="1F2328"/>
            <w:sz w:val="20"/>
            <w:szCs w:val="20"/>
            <w:bdr w:val="none" w:sz="0" w:space="0" w:color="auto" w:frame="1"/>
          </w:rPr>
          <w:delText xml:space="preserve">    A[Hard edge] --&gt;|Link text| B(Round edge)</w:delText>
        </w:r>
        <w:r w:rsidDel="00AF3C50">
          <w:rPr>
            <w:rFonts w:ascii="Consolas" w:eastAsia="Times New Roman" w:hAnsi="Consolas" w:cs="Courier New"/>
            <w:color w:val="1F2328"/>
            <w:sz w:val="20"/>
            <w:szCs w:val="20"/>
            <w:bdr w:val="none" w:sz="0" w:space="0" w:color="auto" w:frame="1"/>
          </w:rPr>
          <w:br/>
        </w:r>
        <w:r w:rsidRPr="006543E3" w:rsidDel="00AF3C50">
          <w:rPr>
            <w:rFonts w:ascii="Consolas" w:eastAsia="Times New Roman" w:hAnsi="Consolas" w:cs="Courier New"/>
            <w:color w:val="1F2328"/>
            <w:sz w:val="20"/>
            <w:szCs w:val="20"/>
            <w:bdr w:val="none" w:sz="0" w:space="0" w:color="auto" w:frame="1"/>
          </w:rPr>
          <w:delText xml:space="preserve">    B --&gt; C{Decision}</w:delText>
        </w:r>
        <w:r w:rsidDel="00AF3C50">
          <w:rPr>
            <w:rFonts w:ascii="Consolas" w:eastAsia="Times New Roman" w:hAnsi="Consolas" w:cs="Courier New"/>
            <w:color w:val="1F2328"/>
            <w:sz w:val="20"/>
            <w:szCs w:val="20"/>
            <w:bdr w:val="none" w:sz="0" w:space="0" w:color="auto" w:frame="1"/>
          </w:rPr>
          <w:br/>
        </w:r>
        <w:r w:rsidRPr="006543E3" w:rsidDel="00AF3C50">
          <w:rPr>
            <w:rFonts w:ascii="Consolas" w:eastAsia="Times New Roman" w:hAnsi="Consolas" w:cs="Courier New"/>
            <w:color w:val="1F2328"/>
            <w:sz w:val="20"/>
            <w:szCs w:val="20"/>
            <w:bdr w:val="none" w:sz="0" w:space="0" w:color="auto" w:frame="1"/>
          </w:rPr>
          <w:delText xml:space="preserve">    C --&gt;|One| D[Result one]</w:delText>
        </w:r>
        <w:r w:rsidDel="00AF3C50">
          <w:rPr>
            <w:rFonts w:ascii="Consolas" w:eastAsia="Times New Roman" w:hAnsi="Consolas" w:cs="Courier New"/>
            <w:color w:val="1F2328"/>
            <w:sz w:val="20"/>
            <w:szCs w:val="20"/>
            <w:bdr w:val="none" w:sz="0" w:space="0" w:color="auto" w:frame="1"/>
          </w:rPr>
          <w:br/>
        </w:r>
        <w:r w:rsidRPr="006543E3" w:rsidDel="00AF3C50">
          <w:rPr>
            <w:rFonts w:ascii="Consolas" w:eastAsia="Times New Roman" w:hAnsi="Consolas" w:cs="Courier New"/>
            <w:color w:val="1F2328"/>
            <w:sz w:val="20"/>
            <w:szCs w:val="20"/>
            <w:bdr w:val="none" w:sz="0" w:space="0" w:color="auto" w:frame="1"/>
          </w:rPr>
          <w:delText xml:space="preserve">    C --&gt;|Two| E[Result two]</w:delText>
        </w:r>
        <w:r w:rsidDel="00AF3C50">
          <w:rPr>
            <w:rFonts w:ascii="Consolas" w:eastAsia="Times New Roman" w:hAnsi="Consolas" w:cs="Courier New"/>
            <w:color w:val="1F2328"/>
            <w:sz w:val="20"/>
            <w:szCs w:val="20"/>
            <w:bdr w:val="none" w:sz="0" w:space="0" w:color="auto" w:frame="1"/>
          </w:rPr>
          <w:br/>
        </w:r>
        <w:r w:rsidRPr="006543E3" w:rsidDel="00AF3C50">
          <w:rPr>
            <w:rFonts w:ascii="Consolas" w:eastAsia="Times New Roman" w:hAnsi="Consolas" w:cs="Courier New"/>
            <w:color w:val="1F2328"/>
            <w:sz w:val="20"/>
            <w:szCs w:val="20"/>
            <w:bdr w:val="none" w:sz="0" w:space="0" w:color="auto" w:frame="1"/>
          </w:rPr>
          <w:delText>:::</w:delText>
        </w:r>
      </w:del>
    </w:p>
    <w:p w14:paraId="68C784F2" w14:textId="7610B2FA" w:rsidR="0080487D" w:rsidDel="00AF3C50" w:rsidRDefault="0080487D" w:rsidP="0080487D">
      <w:pPr>
        <w:pStyle w:val="Heading4"/>
        <w:rPr>
          <w:del w:id="154" w:author="Pawel KAMINSKI" w:date="2024-06-05T12:06:00Z"/>
        </w:rPr>
      </w:pPr>
      <w:del w:id="155" w:author="Pawel KAMINSKI" w:date="2024-06-05T12:06:00Z">
        <w:r w:rsidDel="00AF3C50">
          <w:delText>Sequence diagrams</w:delText>
        </w:r>
      </w:del>
    </w:p>
    <w:p w14:paraId="0B09A536" w14:textId="60555437" w:rsidR="0080487D" w:rsidRPr="0080487D" w:rsidDel="00AF3C50"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56" w:author="Pawel KAMINSKI" w:date="2024-06-05T12:06:00Z"/>
          <w:rFonts w:ascii="Consolas" w:eastAsia="Times New Roman" w:hAnsi="Consolas" w:cs="Courier New"/>
          <w:color w:val="1F2328"/>
          <w:sz w:val="20"/>
          <w:szCs w:val="20"/>
          <w:bdr w:val="none" w:sz="0" w:space="0" w:color="auto" w:frame="1"/>
        </w:rPr>
      </w:pPr>
      <w:del w:id="157" w:author="Pawel KAMINSKI" w:date="2024-06-05T12:06:00Z">
        <w:r w:rsidRPr="0080487D" w:rsidDel="00AF3C50">
          <w:rPr>
            <w:rFonts w:ascii="Consolas" w:eastAsia="Times New Roman" w:hAnsi="Consolas" w:cs="Courier New"/>
            <w:color w:val="1F2328"/>
            <w:sz w:val="20"/>
            <w:szCs w:val="20"/>
            <w:bdr w:val="none" w:sz="0" w:space="0" w:color="auto" w:frame="1"/>
          </w:rPr>
          <w:delText>:::{mermaid}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sequenceDiagram</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participant Alice</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participant John</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link Alice: Dashboard @ </w:delText>
        </w:r>
        <w:r w:rsidR="00274DDC" w:rsidDel="00AF3C50">
          <w:fldChar w:fldCharType="begin"/>
        </w:r>
        <w:r w:rsidR="00274DDC" w:rsidDel="00AF3C50">
          <w:delInstrText>HYPERLINK "https://dashboard.contoso.com/alice"</w:delInstrText>
        </w:r>
        <w:r w:rsidR="00274DDC" w:rsidDel="00AF3C50">
          <w:fldChar w:fldCharType="separate"/>
        </w:r>
        <w:r w:rsidRPr="003532D5" w:rsidDel="00AF3C50">
          <w:rPr>
            <w:rStyle w:val="Hyperlink"/>
            <w:rFonts w:ascii="Consolas" w:eastAsia="Times New Roman" w:hAnsi="Consolas" w:cs="Courier New"/>
            <w:sz w:val="20"/>
            <w:szCs w:val="20"/>
            <w:bdr w:val="none" w:sz="0" w:space="0" w:color="auto" w:frame="1"/>
          </w:rPr>
          <w:delText>https://dashboard.contoso.com/alice</w:delText>
        </w:r>
        <w:r w:rsidR="00274DDC" w:rsidDel="00AF3C50">
          <w:rPr>
            <w:rStyle w:val="Hyperlink"/>
            <w:rFonts w:ascii="Consolas" w:eastAsia="Times New Roman" w:hAnsi="Consolas" w:cs="Courier New"/>
            <w:sz w:val="20"/>
            <w:szCs w:val="20"/>
            <w:bdr w:val="none" w:sz="0" w:space="0" w:color="auto" w:frame="1"/>
          </w:rPr>
          <w:fldChar w:fldCharType="end"/>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link Alice: Wiki @ </w:delText>
        </w:r>
        <w:r w:rsidR="00274DDC" w:rsidDel="00AF3C50">
          <w:fldChar w:fldCharType="begin"/>
        </w:r>
        <w:r w:rsidR="00274DDC" w:rsidDel="00AF3C50">
          <w:delInstrText>HYPERLINK "https://wiki.contoso.com/alice"</w:delInstrText>
        </w:r>
        <w:r w:rsidR="00274DDC" w:rsidDel="00AF3C50">
          <w:fldChar w:fldCharType="separate"/>
        </w:r>
        <w:r w:rsidRPr="003532D5" w:rsidDel="00AF3C50">
          <w:rPr>
            <w:rStyle w:val="Hyperlink"/>
            <w:rFonts w:ascii="Consolas" w:eastAsia="Times New Roman" w:hAnsi="Consolas" w:cs="Courier New"/>
            <w:sz w:val="20"/>
            <w:szCs w:val="20"/>
            <w:bdr w:val="none" w:sz="0" w:space="0" w:color="auto" w:frame="1"/>
          </w:rPr>
          <w:delText>https://wiki.contoso.com/alice</w:delText>
        </w:r>
        <w:r w:rsidR="00274DDC" w:rsidDel="00AF3C50">
          <w:rPr>
            <w:rStyle w:val="Hyperlink"/>
            <w:rFonts w:ascii="Consolas" w:eastAsia="Times New Roman" w:hAnsi="Consolas" w:cs="Courier New"/>
            <w:sz w:val="20"/>
            <w:szCs w:val="20"/>
            <w:bdr w:val="none" w:sz="0" w:space="0" w:color="auto" w:frame="1"/>
          </w:rPr>
          <w:fldChar w:fldCharType="end"/>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link John: Dashboard @ </w:delText>
        </w:r>
        <w:r w:rsidR="00274DDC" w:rsidDel="00AF3C50">
          <w:fldChar w:fldCharType="begin"/>
        </w:r>
        <w:r w:rsidR="00274DDC" w:rsidDel="00AF3C50">
          <w:delInstrText>HYPERLINK "https://dashboard.contoso.com/john"</w:delInstrText>
        </w:r>
        <w:r w:rsidR="00274DDC" w:rsidDel="00AF3C50">
          <w:fldChar w:fldCharType="separate"/>
        </w:r>
        <w:r w:rsidRPr="003532D5" w:rsidDel="00AF3C50">
          <w:rPr>
            <w:rStyle w:val="Hyperlink"/>
            <w:rFonts w:ascii="Consolas" w:eastAsia="Times New Roman" w:hAnsi="Consolas" w:cs="Courier New"/>
            <w:sz w:val="20"/>
            <w:szCs w:val="20"/>
            <w:bdr w:val="none" w:sz="0" w:space="0" w:color="auto" w:frame="1"/>
          </w:rPr>
          <w:delText>https://dashboard.contoso.com/john</w:delText>
        </w:r>
        <w:r w:rsidR="00274DDC" w:rsidDel="00AF3C50">
          <w:rPr>
            <w:rStyle w:val="Hyperlink"/>
            <w:rFonts w:ascii="Consolas" w:eastAsia="Times New Roman" w:hAnsi="Consolas" w:cs="Courier New"/>
            <w:sz w:val="20"/>
            <w:szCs w:val="20"/>
            <w:bdr w:val="none" w:sz="0" w:space="0" w:color="auto" w:frame="1"/>
          </w:rPr>
          <w:fldChar w:fldCharType="end"/>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link John: Wiki @ </w:delText>
        </w:r>
        <w:r w:rsidR="00274DDC" w:rsidDel="00AF3C50">
          <w:fldChar w:fldCharType="begin"/>
        </w:r>
        <w:r w:rsidR="00274DDC" w:rsidDel="00AF3C50">
          <w:delInstrText>HYPERLINK "https://wiki.contoso.com/john"</w:delInstrText>
        </w:r>
        <w:r w:rsidR="00274DDC" w:rsidDel="00AF3C50">
          <w:fldChar w:fldCharType="separate"/>
        </w:r>
        <w:r w:rsidRPr="003532D5" w:rsidDel="00AF3C50">
          <w:rPr>
            <w:rStyle w:val="Hyperlink"/>
            <w:rFonts w:ascii="Consolas" w:eastAsia="Times New Roman" w:hAnsi="Consolas" w:cs="Courier New"/>
            <w:sz w:val="20"/>
            <w:szCs w:val="20"/>
            <w:bdr w:val="none" w:sz="0" w:space="0" w:color="auto" w:frame="1"/>
          </w:rPr>
          <w:delText>https://wiki.contoso.com/john</w:delText>
        </w:r>
        <w:r w:rsidR="00274DDC" w:rsidDel="00AF3C50">
          <w:rPr>
            <w:rStyle w:val="Hyperlink"/>
            <w:rFonts w:ascii="Consolas" w:eastAsia="Times New Roman" w:hAnsi="Consolas" w:cs="Courier New"/>
            <w:sz w:val="20"/>
            <w:szCs w:val="20"/>
            <w:bdr w:val="none" w:sz="0" w:space="0" w:color="auto" w:frame="1"/>
          </w:rPr>
          <w:fldChar w:fldCharType="end"/>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Alice-&gt;&gt;John: Hello John, how are you?</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John--&gt;&gt;Alice: Great!</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Alice-)John: See you later!</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w:delText>
        </w:r>
      </w:del>
    </w:p>
    <w:p w14:paraId="3812DE39" w14:textId="622B6E7C" w:rsidR="006543E3" w:rsidDel="00AF3C50" w:rsidRDefault="0080487D" w:rsidP="0080487D">
      <w:pPr>
        <w:pStyle w:val="Heading4"/>
        <w:rPr>
          <w:del w:id="158" w:author="Pawel KAMINSKI" w:date="2024-06-05T12:06:00Z"/>
        </w:rPr>
      </w:pPr>
      <w:del w:id="159" w:author="Pawel KAMINSKI" w:date="2024-06-05T12:06:00Z">
        <w:r w:rsidRPr="0080487D" w:rsidDel="00AF3C50">
          <w:delText>Gantt diagram</w:delText>
        </w:r>
      </w:del>
    </w:p>
    <w:p w14:paraId="514778A6" w14:textId="562DA150" w:rsidR="0080487D" w:rsidRPr="0080487D" w:rsidDel="00AF3C50"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60" w:author="Pawel KAMINSKI" w:date="2024-06-05T12:06:00Z"/>
          <w:rFonts w:ascii="Consolas" w:eastAsia="Times New Roman" w:hAnsi="Consolas" w:cs="Courier New"/>
          <w:color w:val="1F2328"/>
          <w:sz w:val="20"/>
          <w:szCs w:val="20"/>
          <w:bdr w:val="none" w:sz="0" w:space="0" w:color="auto" w:frame="1"/>
        </w:rPr>
      </w:pPr>
      <w:del w:id="161" w:author="Pawel KAMINSKI" w:date="2024-06-05T12:06:00Z">
        <w:r w:rsidRPr="0080487D" w:rsidDel="00AF3C50">
          <w:rPr>
            <w:rFonts w:ascii="Consolas" w:eastAsia="Times New Roman" w:hAnsi="Consolas" w:cs="Courier New"/>
            <w:color w:val="1F2328"/>
            <w:sz w:val="20"/>
            <w:szCs w:val="20"/>
            <w:bdr w:val="none" w:sz="0" w:space="0" w:color="auto" w:frame="1"/>
          </w:rPr>
          <w:delText>:::{mermaid}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gantt</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title A Gantt Diagram</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dateFormat YYYY-MM-DD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section Section</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A task          :a1, 2014-01-01, 30d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Another task    :after a1, 20d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section Another</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Task in Another :2014-01-12, 12d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another task    :24d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w:delText>
        </w:r>
      </w:del>
    </w:p>
    <w:p w14:paraId="140CA765" w14:textId="1D55E353" w:rsidR="0080487D" w:rsidDel="00AF3C50" w:rsidRDefault="0080487D" w:rsidP="0080487D">
      <w:pPr>
        <w:pStyle w:val="Heading4"/>
        <w:rPr>
          <w:del w:id="162" w:author="Pawel KAMINSKI" w:date="2024-06-05T12:06:00Z"/>
        </w:rPr>
      </w:pPr>
      <w:del w:id="163" w:author="Pawel KAMINSKI" w:date="2024-06-05T12:06:00Z">
        <w:r w:rsidRPr="0080487D" w:rsidDel="00AF3C50">
          <w:delText>Pie chart</w:delText>
        </w:r>
      </w:del>
    </w:p>
    <w:p w14:paraId="6C9D136B" w14:textId="4717B88E" w:rsidR="0080487D" w:rsidRPr="0080487D" w:rsidDel="00AF3C50"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64" w:author="Pawel KAMINSKI" w:date="2024-06-05T12:06:00Z"/>
          <w:rFonts w:ascii="Consolas" w:eastAsia="Times New Roman" w:hAnsi="Consolas" w:cs="Courier New"/>
          <w:color w:val="1F2328"/>
          <w:sz w:val="20"/>
          <w:szCs w:val="20"/>
          <w:bdr w:val="none" w:sz="0" w:space="0" w:color="auto" w:frame="1"/>
        </w:rPr>
      </w:pPr>
      <w:del w:id="165" w:author="Pawel KAMINSKI" w:date="2024-06-05T12:06:00Z">
        <w:r w:rsidRPr="0080487D" w:rsidDel="00AF3C50">
          <w:rPr>
            <w:rFonts w:ascii="Consolas" w:eastAsia="Times New Roman" w:hAnsi="Consolas" w:cs="Courier New"/>
            <w:color w:val="1F2328"/>
            <w:sz w:val="20"/>
            <w:szCs w:val="20"/>
            <w:bdr w:val="none" w:sz="0" w:space="0" w:color="auto" w:frame="1"/>
          </w:rPr>
          <w:delText>:::{mermaid}</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pie showData</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title Key elements in Product X</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"Calcium" : 42.96</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"Potassium" : 50.05</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"Magnesium" : 10.01</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 xml:space="preserve">    "Iron" :  5</w:delText>
        </w:r>
        <w:r w:rsidDel="00AF3C50">
          <w:rPr>
            <w:rFonts w:ascii="Consolas" w:eastAsia="Times New Roman" w:hAnsi="Consolas" w:cs="Courier New"/>
            <w:color w:val="1F2328"/>
            <w:sz w:val="20"/>
            <w:szCs w:val="20"/>
            <w:bdr w:val="none" w:sz="0" w:space="0" w:color="auto" w:frame="1"/>
          </w:rPr>
          <w:br/>
        </w:r>
        <w:r w:rsidRPr="0080487D" w:rsidDel="00AF3C50">
          <w:rPr>
            <w:rFonts w:ascii="Consolas" w:eastAsia="Times New Roman" w:hAnsi="Consolas" w:cs="Courier New"/>
            <w:color w:val="1F2328"/>
            <w:sz w:val="20"/>
            <w:szCs w:val="20"/>
            <w:bdr w:val="none" w:sz="0" w:space="0" w:color="auto" w:frame="1"/>
          </w:rPr>
          <w:delText>:::</w:delText>
        </w:r>
      </w:del>
    </w:p>
    <w:p w14:paraId="60A31F17" w14:textId="498E63C1" w:rsidR="0080487D" w:rsidDel="00AF3C50" w:rsidRDefault="00CD7E37" w:rsidP="00CD7E37">
      <w:pPr>
        <w:pStyle w:val="BodyText"/>
        <w:rPr>
          <w:del w:id="166" w:author="Pawel KAMINSKI" w:date="2024-06-05T12:06:00Z"/>
        </w:rPr>
      </w:pPr>
      <w:del w:id="167" w:author="Pawel KAMINSKI" w:date="2024-06-05T12:06:00Z">
        <w:r w:rsidDel="00AF3C50">
          <w:delText>:::{warning}</w:delText>
        </w:r>
        <w:r w:rsidDel="00AF3C50">
          <w:br/>
          <w:delText xml:space="preserve">Please be aware that the diagram implementation is not </w:delText>
        </w:r>
        <w:r w:rsidR="2D7255DD" w:rsidDel="00AF3C50">
          <w:delText>stable,</w:delText>
        </w:r>
        <w:r w:rsidDel="00AF3C50">
          <w:delText xml:space="preserve"> and you can experience graph syntax error warnings.</w:delText>
        </w:r>
        <w:r w:rsidR="00B85505" w:rsidDel="00AF3C50">
          <w:delText xml:space="preserve"> We recommend </w:delText>
        </w:r>
        <w:r w:rsidR="3E4DB0CA" w:rsidDel="00AF3C50">
          <w:delText>writing</w:delText>
        </w:r>
        <w:r w:rsidR="00B85505" w:rsidDel="00AF3C50">
          <w:delText xml:space="preserve"> diagrams in separate Jupyter </w:delText>
        </w:r>
        <w:r w:rsidR="00B85505" w:rsidDel="00AF3C50">
          <w:lastRenderedPageBreak/>
          <w:delText>Notebook (.ipynb) files.</w:delText>
        </w:r>
        <w:r w:rsidDel="00AF3C50">
          <w:br/>
          <w:delText>:::</w:delText>
        </w:r>
      </w:del>
    </w:p>
    <w:p w14:paraId="07EC8BB2" w14:textId="63F288B1" w:rsidR="00DC1997" w:rsidRPr="00DC1997" w:rsidDel="00D83A10" w:rsidRDefault="00DC1997" w:rsidP="00DC1997">
      <w:pPr>
        <w:pStyle w:val="BodyText"/>
        <w:rPr>
          <w:del w:id="168" w:author="Pawel KAMINSKI" w:date="2024-06-05T12:07:00Z"/>
        </w:rPr>
      </w:pPr>
    </w:p>
    <w:p w14:paraId="22240EAF" w14:textId="5A47A67C" w:rsidR="00F611A0" w:rsidRPr="00212D1A" w:rsidDel="00D83A10" w:rsidRDefault="00F51A01" w:rsidP="7E0CE381">
      <w:pPr>
        <w:pStyle w:val="Heading3"/>
        <w:rPr>
          <w:del w:id="169" w:author="Pawel KAMINSKI" w:date="2024-06-05T12:07:00Z"/>
          <w:rFonts w:eastAsiaTheme="minorEastAsia"/>
          <w:vertAlign w:val="superscript"/>
        </w:rPr>
      </w:pPr>
      <w:commentRangeStart w:id="170"/>
      <w:commentRangeStart w:id="171"/>
      <w:commentRangeStart w:id="172"/>
      <w:del w:id="173" w:author="Pawel KAMINSKI" w:date="2024-06-05T12:07:00Z">
        <w:r w:rsidDel="00D83A10">
          <w:delText>Glossaries</w:delText>
        </w:r>
        <w:commentRangeEnd w:id="170"/>
        <w:r w:rsidDel="00D83A10">
          <w:rPr>
            <w:rStyle w:val="CommentReference"/>
          </w:rPr>
          <w:commentReference w:id="170"/>
        </w:r>
        <w:commentRangeEnd w:id="171"/>
        <w:r w:rsidDel="00D83A10">
          <w:rPr>
            <w:rStyle w:val="CommentReference"/>
          </w:rPr>
          <w:commentReference w:id="171"/>
        </w:r>
      </w:del>
      <w:commentRangeEnd w:id="172"/>
      <w:r w:rsidR="00274DDC">
        <w:rPr>
          <w:rStyle w:val="CommentReference"/>
          <w:rFonts w:asciiTheme="minorHAnsi" w:eastAsiaTheme="minorHAnsi" w:hAnsiTheme="minorHAnsi" w:cstheme="minorBidi"/>
          <w:b w:val="0"/>
          <w:bCs w:val="0"/>
          <w:color w:val="auto"/>
        </w:rPr>
        <w:commentReference w:id="172"/>
      </w:r>
      <w:del w:id="174" w:author="Pawel KAMINSKI" w:date="2024-06-05T12:07:00Z">
        <w:r w:rsidR="00F611A0" w:rsidRPr="7E0CE381" w:rsidDel="00D83A10">
          <w:rPr>
            <w:rFonts w:eastAsiaTheme="minorEastAsia"/>
            <w:vertAlign w:val="superscript"/>
          </w:rPr>
          <w:delText xml:space="preserve"> (mystmd feature)</w:delText>
        </w:r>
      </w:del>
    </w:p>
    <w:p w14:paraId="762467D1" w14:textId="2D247A5C" w:rsidR="009371C1" w:rsidDel="00D83A10" w:rsidRDefault="006A0639" w:rsidP="00A44C57">
      <w:pPr>
        <w:pStyle w:val="BodyText"/>
        <w:jc w:val="both"/>
        <w:rPr>
          <w:del w:id="175" w:author="Pawel KAMINSKI" w:date="2024-06-05T12:07:00Z"/>
        </w:rPr>
      </w:pPr>
      <w:del w:id="176" w:author="Pawel KAMINSKI" w:date="2024-06-05T12:07:00Z">
        <w:r w:rsidDel="00D83A10">
          <w:delText xml:space="preserve">Sometimes a body of literary work can benefit from a glossary of terms, which are used </w:delText>
        </w:r>
        <w:r w:rsidR="00B93B90" w:rsidDel="00D83A10">
          <w:delText>later in the book or an article</w:delText>
        </w:r>
        <w:r w:rsidDel="00D83A10">
          <w:delText>.</w:delText>
        </w:r>
      </w:del>
    </w:p>
    <w:p w14:paraId="4CAEA4A4" w14:textId="6A0138B6" w:rsidR="004D06DA" w:rsidRPr="009371C1" w:rsidDel="00D83A10" w:rsidRDefault="009371C1" w:rsidP="009371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177" w:author="Pawel KAMINSKI" w:date="2024-06-05T12:07:00Z"/>
          <w:rFonts w:ascii="Consolas" w:eastAsia="Times New Roman" w:hAnsi="Consolas" w:cs="Courier New"/>
          <w:color w:val="1F2328"/>
          <w:sz w:val="20"/>
          <w:szCs w:val="20"/>
          <w:bdr w:val="none" w:sz="0" w:space="0" w:color="auto" w:frame="1"/>
        </w:rPr>
      </w:pPr>
      <w:del w:id="178" w:author="Pawel KAMINSKI" w:date="2024-06-05T12:07:00Z">
        <w:r w:rsidRPr="009371C1" w:rsidDel="00D83A10">
          <w:rPr>
            <w:rFonts w:ascii="Consolas" w:eastAsia="Times New Roman" w:hAnsi="Consolas" w:cs="Courier New"/>
            <w:color w:val="1F2328"/>
            <w:sz w:val="20"/>
            <w:szCs w:val="20"/>
            <w:bdr w:val="none" w:sz="0" w:space="0" w:color="auto" w:frame="1"/>
          </w:rPr>
          <w:delText>:::{glossary}</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Term1</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 some term that need to be defined.</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:::{glossary}</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Term2</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 another definition.</w:delText>
        </w:r>
        <w:r w:rsidDel="00D83A10">
          <w:rPr>
            <w:rFonts w:ascii="Consolas" w:eastAsia="Times New Roman" w:hAnsi="Consolas" w:cs="Courier New"/>
            <w:color w:val="1F2328"/>
            <w:sz w:val="20"/>
            <w:szCs w:val="20"/>
            <w:bdr w:val="none" w:sz="0" w:space="0" w:color="auto" w:frame="1"/>
          </w:rPr>
          <w:br/>
        </w:r>
        <w:r w:rsidRPr="009371C1" w:rsidDel="00D83A10">
          <w:rPr>
            <w:rFonts w:ascii="Consolas" w:eastAsia="Times New Roman" w:hAnsi="Consolas" w:cs="Courier New"/>
            <w:color w:val="1F2328"/>
            <w:sz w:val="20"/>
            <w:szCs w:val="20"/>
            <w:bdr w:val="none" w:sz="0" w:space="0" w:color="auto" w:frame="1"/>
          </w:rPr>
          <w:delText>:::</w:delText>
        </w:r>
      </w:del>
    </w:p>
    <w:p w14:paraId="5150CE77" w14:textId="4670046A" w:rsidR="0028182F" w:rsidRPr="001D3C3A" w:rsidDel="00D83A10" w:rsidRDefault="50159F1A" w:rsidP="00A44C57">
      <w:pPr>
        <w:pStyle w:val="BodyText"/>
        <w:jc w:val="both"/>
        <w:rPr>
          <w:del w:id="179" w:author="Pawel KAMINSKI" w:date="2024-06-05T12:07:00Z"/>
        </w:rPr>
      </w:pPr>
      <w:del w:id="180" w:author="Pawel KAMINSKI" w:date="2024-06-05T12:07:00Z">
        <w:r w:rsidDel="00D83A10">
          <w:delText>The use</w:delText>
        </w:r>
        <w:r w:rsidR="00F611A0" w:rsidDel="00D83A10">
          <w:delText xml:space="preserve"> of glossaries enables us to reference certain terms in our books/articles, for example, we can now reference </w:delText>
        </w:r>
        <w:r w:rsidR="00392733" w:rsidDel="00D83A10">
          <w:delText>{term}`Term</w:delText>
        </w:r>
        <w:r w:rsidR="00F611A0" w:rsidDel="00D83A10">
          <w:delText>1</w:delText>
        </w:r>
        <w:r w:rsidR="00392733" w:rsidDel="00D83A10">
          <w:delText>`.</w:delText>
        </w:r>
      </w:del>
    </w:p>
    <w:p w14:paraId="6123A61E" w14:textId="77777777" w:rsidR="001D3C3A" w:rsidRPr="001D3C3A" w:rsidRDefault="001D3C3A" w:rsidP="001D3C3A">
      <w:pPr>
        <w:pStyle w:val="BodyText"/>
      </w:pPr>
    </w:p>
    <w:p w14:paraId="11B1F717" w14:textId="77777777" w:rsidR="00C04DC8" w:rsidRPr="00C4091C" w:rsidRDefault="00C04DC8" w:rsidP="00C4091C">
      <w:pPr>
        <w:pStyle w:val="BodyText"/>
      </w:pPr>
    </w:p>
    <w:sectPr w:rsidR="00C04DC8" w:rsidRPr="00C4091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Deutsch, Verena" w:date="2024-04-29T16:56:00Z" w:initials="DV">
    <w:p w14:paraId="0EFAADFB" w14:textId="77777777" w:rsidR="00C0350D" w:rsidRDefault="00C0350D" w:rsidP="006676FB">
      <w:pPr>
        <w:pStyle w:val="CommentText"/>
      </w:pPr>
      <w:r>
        <w:rPr>
          <w:rStyle w:val="CommentReference"/>
        </w:rPr>
        <w:annotationRef/>
      </w:r>
      <w:r>
        <w:t>I would include this in an "advanced section" of this guideline.</w:t>
      </w:r>
    </w:p>
  </w:comment>
  <w:comment w:id="27" w:author="Gabor Mihaly TOTH" w:date="2024-05-31T09:23:00Z" w:initials="GT">
    <w:p w14:paraId="044283DB" w14:textId="5E720551" w:rsidR="00603FE8" w:rsidRDefault="00603FE8">
      <w:pPr>
        <w:pStyle w:val="CommentText"/>
      </w:pPr>
      <w:r>
        <w:rPr>
          <w:rStyle w:val="CommentReference"/>
        </w:rPr>
        <w:annotationRef/>
      </w:r>
      <w:r w:rsidRPr="4E3A2BDD">
        <w:t>ok</w:t>
      </w:r>
    </w:p>
    <w:p w14:paraId="6B33CEDD" w14:textId="0FD1CC1C" w:rsidR="00603FE8" w:rsidRDefault="00603FE8">
      <w:pPr>
        <w:pStyle w:val="CommentText"/>
      </w:pPr>
    </w:p>
  </w:comment>
  <w:comment w:id="28" w:author="Pawel KAMINSKI" w:date="2024-06-05T11:29:00Z" w:initials="PK">
    <w:p w14:paraId="6FE9B1AF" w14:textId="77777777" w:rsidR="0075333C" w:rsidRDefault="0075333C" w:rsidP="008E680F">
      <w:pPr>
        <w:pStyle w:val="CommentText"/>
      </w:pPr>
      <w:r>
        <w:rPr>
          <w:rStyle w:val="CommentReference"/>
        </w:rPr>
        <w:annotationRef/>
      </w:r>
      <w:r>
        <w:t>👍</w:t>
      </w:r>
    </w:p>
  </w:comment>
  <w:comment w:id="66" w:author="Deutsch, Verena" w:date="2024-04-29T16:58:00Z" w:initials="DV">
    <w:p w14:paraId="67021F71" w14:textId="65233AF8" w:rsidR="00162A6E" w:rsidRDefault="00162A6E" w:rsidP="006676FB">
      <w:pPr>
        <w:pStyle w:val="CommentText"/>
      </w:pPr>
      <w:r>
        <w:rPr>
          <w:rStyle w:val="CommentReference"/>
        </w:rPr>
        <w:annotationRef/>
      </w:r>
      <w:r>
        <w:t xml:space="preserve">Print version: We can only display 5 types of boxes, which are information, attention, lesson, notice, question. </w:t>
      </w:r>
      <w:r>
        <w:br/>
        <w:t>If you would like to use more than those 5, authors would need to indicate what these boxes should be turned into for the print version.</w:t>
      </w:r>
    </w:p>
  </w:comment>
  <w:comment w:id="67" w:author="Borlinghaus, Anton" w:date="2024-04-30T16:21:00Z" w:initials="BA">
    <w:p w14:paraId="2F393959" w14:textId="589F8FA9" w:rsidR="01064C96" w:rsidRDefault="01064C96">
      <w:pPr>
        <w:pStyle w:val="CommentText"/>
      </w:pPr>
      <w:r>
        <w:t>Please reduce the admonitions to the 5 mentioned.</w:t>
      </w:r>
      <w:r>
        <w:rPr>
          <w:rStyle w:val="CommentReference"/>
        </w:rPr>
        <w:annotationRef/>
      </w:r>
    </w:p>
  </w:comment>
  <w:comment w:id="68" w:author="Gabor Mihaly TOTH" w:date="2024-05-31T09:31:00Z" w:initials="GT">
    <w:p w14:paraId="205FDA41" w14:textId="43ED0BAB" w:rsidR="00603FE8" w:rsidRDefault="00603FE8">
      <w:pPr>
        <w:pStyle w:val="CommentText"/>
      </w:pPr>
      <w:r>
        <w:rPr>
          <w:rStyle w:val="CommentReference"/>
        </w:rPr>
        <w:annotationRef/>
      </w:r>
      <w:r>
        <w:fldChar w:fldCharType="begin"/>
      </w:r>
      <w:r>
        <w:instrText xml:space="preserve"> HYPERLINK "mailto:pawel.kaminski@uni.lu"</w:instrText>
      </w:r>
      <w:bookmarkStart w:id="70" w:name="_@_A668AE28F7804A1C832E0E32A9E85345Z"/>
      <w:r>
        <w:fldChar w:fldCharType="separate"/>
      </w:r>
      <w:bookmarkEnd w:id="70"/>
      <w:r w:rsidRPr="456A0803">
        <w:rPr>
          <w:rStyle w:val="Mention"/>
          <w:noProof/>
        </w:rPr>
        <w:t>@Pawel KAMINSKI</w:t>
      </w:r>
      <w:r>
        <w:fldChar w:fldCharType="end"/>
      </w:r>
      <w:r w:rsidRPr="301C7D33">
        <w:t xml:space="preserve"> please do it as Anton suggests</w:t>
      </w:r>
    </w:p>
  </w:comment>
  <w:comment w:id="69" w:author="Pawel KAMINSKI" w:date="2024-06-05T12:03:00Z" w:initials="PK">
    <w:p w14:paraId="7DE5FB60" w14:textId="77777777" w:rsidR="00832BB9" w:rsidRDefault="005135D8">
      <w:pPr>
        <w:pStyle w:val="CommentText"/>
      </w:pPr>
      <w:r>
        <w:rPr>
          <w:rStyle w:val="CommentReference"/>
        </w:rPr>
        <w:annotationRef/>
      </w:r>
      <w:r w:rsidR="00832BB9">
        <w:t>Maybe we can allow all those admonitions for the digital versions and automatically change them to those 5 categories? For example:</w:t>
      </w:r>
    </w:p>
    <w:p w14:paraId="7AE98EDA" w14:textId="77777777" w:rsidR="00832BB9" w:rsidRDefault="00832BB9">
      <w:pPr>
        <w:pStyle w:val="CommentText"/>
      </w:pPr>
    </w:p>
    <w:p w14:paraId="6D1A407F" w14:textId="77777777" w:rsidR="00832BB9" w:rsidRDefault="00832BB9">
      <w:pPr>
        <w:pStyle w:val="CommentText"/>
      </w:pPr>
      <w:r>
        <w:t>attention -&gt; attention</w:t>
      </w:r>
    </w:p>
    <w:p w14:paraId="2329395B" w14:textId="77777777" w:rsidR="00832BB9" w:rsidRDefault="00832BB9">
      <w:pPr>
        <w:pStyle w:val="CommentText"/>
      </w:pPr>
      <w:r>
        <w:t>caution -&gt; attention</w:t>
      </w:r>
    </w:p>
    <w:p w14:paraId="7F8A1D37" w14:textId="77777777" w:rsidR="00832BB9" w:rsidRDefault="00832BB9">
      <w:pPr>
        <w:pStyle w:val="CommentText"/>
      </w:pPr>
      <w:r>
        <w:t>warning -&gt; attention</w:t>
      </w:r>
    </w:p>
    <w:p w14:paraId="708FB9EB" w14:textId="77777777" w:rsidR="00832BB9" w:rsidRDefault="00832BB9">
      <w:pPr>
        <w:pStyle w:val="CommentText"/>
      </w:pPr>
      <w:r>
        <w:t>danger -&gt; attention</w:t>
      </w:r>
    </w:p>
    <w:p w14:paraId="54DC5EC9" w14:textId="77777777" w:rsidR="00832BB9" w:rsidRDefault="00832BB9">
      <w:pPr>
        <w:pStyle w:val="CommentText"/>
      </w:pPr>
      <w:r>
        <w:t>error -&gt; attention</w:t>
      </w:r>
    </w:p>
    <w:p w14:paraId="252D2CF2" w14:textId="77777777" w:rsidR="00832BB9" w:rsidRDefault="00832BB9">
      <w:pPr>
        <w:pStyle w:val="CommentText"/>
      </w:pPr>
      <w:r>
        <w:t>tip -&gt; lesson</w:t>
      </w:r>
    </w:p>
    <w:p w14:paraId="51221748" w14:textId="77777777" w:rsidR="00832BB9" w:rsidRDefault="00832BB9">
      <w:pPr>
        <w:pStyle w:val="CommentText"/>
      </w:pPr>
      <w:r>
        <w:t>hint -&gt; question</w:t>
      </w:r>
    </w:p>
    <w:p w14:paraId="23E3F70E" w14:textId="77777777" w:rsidR="00832BB9" w:rsidRDefault="00832BB9">
      <w:pPr>
        <w:pStyle w:val="CommentText"/>
      </w:pPr>
      <w:r>
        <w:t>seealso -&gt; information</w:t>
      </w:r>
    </w:p>
    <w:p w14:paraId="7B899C04" w14:textId="77777777" w:rsidR="00832BB9" w:rsidRDefault="00832BB9">
      <w:pPr>
        <w:pStyle w:val="CommentText"/>
      </w:pPr>
      <w:r>
        <w:t>important -&gt; attention</w:t>
      </w:r>
    </w:p>
    <w:p w14:paraId="69332DAD" w14:textId="77777777" w:rsidR="00832BB9" w:rsidRDefault="00832BB9">
      <w:pPr>
        <w:pStyle w:val="CommentText"/>
      </w:pPr>
      <w:r>
        <w:t>note -&gt; information</w:t>
      </w:r>
    </w:p>
    <w:p w14:paraId="6B6C3929" w14:textId="77777777" w:rsidR="00832BB9" w:rsidRDefault="00832BB9">
      <w:pPr>
        <w:pStyle w:val="CommentText"/>
      </w:pPr>
    </w:p>
    <w:p w14:paraId="31D9C8A4" w14:textId="77777777" w:rsidR="00832BB9" w:rsidRDefault="00832BB9">
      <w:pPr>
        <w:pStyle w:val="CommentText"/>
      </w:pPr>
      <w:r>
        <w:t>Of course, if you prefer to limit those for the digital version, I can do that.</w:t>
      </w:r>
    </w:p>
    <w:p w14:paraId="0AF3010A" w14:textId="77777777" w:rsidR="00832BB9" w:rsidRDefault="00832BB9">
      <w:pPr>
        <w:pStyle w:val="CommentText"/>
      </w:pPr>
    </w:p>
    <w:p w14:paraId="1303ED44" w14:textId="77777777" w:rsidR="00832BB9" w:rsidRDefault="00832BB9" w:rsidP="00FB17B7">
      <w:pPr>
        <w:pStyle w:val="CommentText"/>
      </w:pPr>
      <w:r>
        <w:t>I am more interested in how would you like the platform to output admonitions for the paper version?</w:t>
      </w:r>
    </w:p>
  </w:comment>
  <w:comment w:id="73" w:author="Deutsch, Verena" w:date="2024-04-29T17:00:00Z" w:initials="DV">
    <w:p w14:paraId="50FD8FA6" w14:textId="4C84DAA0" w:rsidR="00D21FD1" w:rsidRDefault="00D21FD1" w:rsidP="006676FB">
      <w:pPr>
        <w:pStyle w:val="CommentText"/>
      </w:pPr>
      <w:r>
        <w:rPr>
          <w:rStyle w:val="CommentReference"/>
        </w:rPr>
        <w:annotationRef/>
      </w:r>
      <w:r>
        <w:t xml:space="preserve">Print: These elements cannot be included in the print version. </w:t>
      </w:r>
      <w:r>
        <w:br/>
        <w:t>Authors would need to remove them for the print version and possibly include a link to the online version instead.</w:t>
      </w:r>
    </w:p>
  </w:comment>
  <w:comment w:id="74" w:author="Gabor Mihaly TOTH" w:date="2024-05-31T09:32:00Z" w:initials="GT">
    <w:p w14:paraId="0BBD57E0" w14:textId="648A249E" w:rsidR="00603FE8" w:rsidRDefault="00603FE8">
      <w:pPr>
        <w:pStyle w:val="CommentText"/>
      </w:pPr>
      <w:r>
        <w:rPr>
          <w:rStyle w:val="CommentReference"/>
        </w:rPr>
        <w:annotationRef/>
      </w:r>
      <w:r w:rsidRPr="653C3616">
        <w:t>remove it</w:t>
      </w:r>
    </w:p>
  </w:comment>
  <w:comment w:id="75" w:author="Pawel KAMINSKI" w:date="2024-06-05T12:04:00Z" w:initials="PK">
    <w:p w14:paraId="378655C4" w14:textId="77777777" w:rsidR="003771C9" w:rsidRDefault="003771C9" w:rsidP="00A02895">
      <w:pPr>
        <w:pStyle w:val="CommentText"/>
      </w:pPr>
      <w:r>
        <w:rPr>
          <w:rStyle w:val="CommentReference"/>
        </w:rPr>
        <w:annotationRef/>
      </w:r>
      <w:r>
        <w:t>👍</w:t>
      </w:r>
    </w:p>
  </w:comment>
  <w:comment w:id="78" w:author="Deutsch, Verena" w:date="2024-04-29T17:02:00Z" w:initials="DV">
    <w:p w14:paraId="16A8A7CE" w14:textId="3CA21CF2" w:rsidR="00311AE6" w:rsidRDefault="00311AE6" w:rsidP="006676FB">
      <w:pPr>
        <w:pStyle w:val="CommentText"/>
      </w:pPr>
      <w:r>
        <w:rPr>
          <w:rStyle w:val="CommentReference"/>
        </w:rPr>
        <w:annotationRef/>
      </w:r>
      <w:r>
        <w:t>What use do you have in mind for dropdowns in a digital publication? I can only think of order forms, flow charts, etc. - would a combination of several dropdowns even be possible? I'd be curious to see an example.</w:t>
      </w:r>
    </w:p>
  </w:comment>
  <w:comment w:id="79" w:author="Borlinghaus, Anton" w:date="2024-04-30T16:21:00Z" w:initials="BA">
    <w:p w14:paraId="7EA2CA1B" w14:textId="74BA1BC2" w:rsidR="01064C96" w:rsidRDefault="01064C96">
      <w:pPr>
        <w:pStyle w:val="CommentText"/>
      </w:pPr>
      <w:r>
        <w:t xml:space="preserve">I would delete these sections as well as these are more like special use cases and not necessary for the general guidelines. </w:t>
      </w:r>
      <w:r>
        <w:rPr>
          <w:rStyle w:val="CommentReference"/>
        </w:rPr>
        <w:annotationRef/>
      </w:r>
    </w:p>
  </w:comment>
  <w:comment w:id="80" w:author="Gabor Mihaly TOTH" w:date="2024-05-31T09:32:00Z" w:initials="GT">
    <w:p w14:paraId="78919F42" w14:textId="7EEE7E69" w:rsidR="00603FE8" w:rsidRDefault="00603FE8">
      <w:pPr>
        <w:pStyle w:val="CommentText"/>
      </w:pPr>
      <w:r>
        <w:rPr>
          <w:rStyle w:val="CommentReference"/>
        </w:rPr>
        <w:annotationRef/>
      </w:r>
      <w:r w:rsidRPr="1AC32BD0">
        <w:t>remove it</w:t>
      </w:r>
    </w:p>
  </w:comment>
  <w:comment w:id="81" w:author="Pawel KAMINSKI" w:date="2024-06-05T12:05:00Z" w:initials="PK">
    <w:p w14:paraId="01D67C05" w14:textId="77777777" w:rsidR="003771C9" w:rsidRDefault="003771C9" w:rsidP="008A2C5A">
      <w:pPr>
        <w:pStyle w:val="CommentText"/>
      </w:pPr>
      <w:r>
        <w:rPr>
          <w:rStyle w:val="CommentReference"/>
        </w:rPr>
        <w:annotationRef/>
      </w:r>
      <w:r>
        <w:t>👍</w:t>
      </w:r>
    </w:p>
  </w:comment>
  <w:comment w:id="94" w:author="Deutsch, Verena" w:date="2024-04-29T17:03:00Z" w:initials="DV">
    <w:p w14:paraId="26EF2BBA" w14:textId="42288BCD" w:rsidR="006624B0" w:rsidRDefault="006624B0" w:rsidP="006676FB">
      <w:pPr>
        <w:pStyle w:val="CommentText"/>
      </w:pPr>
      <w:r>
        <w:rPr>
          <w:rStyle w:val="CommentReference"/>
        </w:rPr>
        <w:annotationRef/>
      </w:r>
      <w:r>
        <w:t>Print: These could possibly be displayed as two or more tables below another, but would likely need to be provided in that format as well.</w:t>
      </w:r>
    </w:p>
  </w:comment>
  <w:comment w:id="95" w:author="Gabor Mihaly TOTH" w:date="2024-05-31T09:32:00Z" w:initials="GT">
    <w:p w14:paraId="7857AE5A" w14:textId="3034579F" w:rsidR="00603FE8" w:rsidRDefault="00603FE8">
      <w:pPr>
        <w:pStyle w:val="CommentText"/>
      </w:pPr>
      <w:r>
        <w:rPr>
          <w:rStyle w:val="CommentReference"/>
        </w:rPr>
        <w:annotationRef/>
      </w:r>
      <w:r w:rsidRPr="6538A0C2">
        <w:t>no need for tabs</w:t>
      </w:r>
    </w:p>
  </w:comment>
  <w:comment w:id="96" w:author="Pawel KAMINSKI" w:date="2024-06-05T12:05:00Z" w:initials="PK">
    <w:p w14:paraId="006691C5" w14:textId="77777777" w:rsidR="003771C9" w:rsidRDefault="003771C9" w:rsidP="00D74D7B">
      <w:pPr>
        <w:pStyle w:val="CommentText"/>
      </w:pPr>
      <w:r>
        <w:rPr>
          <w:rStyle w:val="CommentReference"/>
        </w:rPr>
        <w:annotationRef/>
      </w:r>
      <w:r>
        <w:t>👍</w:t>
      </w:r>
    </w:p>
  </w:comment>
  <w:comment w:id="101" w:author="Deutsch, Verena" w:date="2024-04-29T17:04:00Z" w:initials="DV">
    <w:p w14:paraId="2C7D6ECE" w14:textId="2777354E" w:rsidR="003522A9" w:rsidRDefault="003522A9" w:rsidP="006676FB">
      <w:pPr>
        <w:pStyle w:val="CommentText"/>
      </w:pPr>
      <w:r>
        <w:rPr>
          <w:rStyle w:val="CommentReference"/>
        </w:rPr>
        <w:annotationRef/>
      </w:r>
      <w:r>
        <w:t xml:space="preserve">Typesetting/Print: This would be a problem for us, since our typesetting software does not support LaTeX math forms. </w:t>
      </w:r>
      <w:r>
        <w:br/>
        <w:t xml:space="preserve">We would actually need the MS word equations instead, so the opposite of what you need. </w:t>
      </w:r>
      <w:r>
        <w:br/>
        <w:t xml:space="preserve">A table where authors provide both? </w:t>
      </w:r>
    </w:p>
  </w:comment>
  <w:comment w:id="102" w:author="Gabor Mihaly TOTH" w:date="2024-05-31T09:33:00Z" w:initials="GT">
    <w:p w14:paraId="3B128C61" w14:textId="37F1C01B" w:rsidR="00603FE8" w:rsidRDefault="00603FE8">
      <w:pPr>
        <w:pStyle w:val="CommentText"/>
      </w:pPr>
      <w:r>
        <w:rPr>
          <w:rStyle w:val="CommentReference"/>
        </w:rPr>
        <w:annotationRef/>
      </w:r>
      <w:r>
        <w:fldChar w:fldCharType="begin"/>
      </w:r>
      <w:r>
        <w:instrText xml:space="preserve"> HYPERLINK "mailto:pawel.kaminski@uni.lu"</w:instrText>
      </w:r>
      <w:bookmarkStart w:id="105" w:name="_@_8FC5520952EF45CBA8F013D2C8765972Z"/>
      <w:r>
        <w:fldChar w:fldCharType="separate"/>
      </w:r>
      <w:bookmarkEnd w:id="105"/>
      <w:r w:rsidRPr="380D73A5">
        <w:rPr>
          <w:rStyle w:val="Mention"/>
          <w:noProof/>
        </w:rPr>
        <w:t>@Pawel KAMINSKI</w:t>
      </w:r>
      <w:r>
        <w:fldChar w:fldCharType="end"/>
      </w:r>
      <w:r w:rsidRPr="09D99521">
        <w:t xml:space="preserve"> offer a solution please</w:t>
      </w:r>
    </w:p>
  </w:comment>
  <w:comment w:id="103" w:author="Pawel KAMINSKI" w:date="2024-06-05T16:26:00Z" w:initials="PK">
    <w:p w14:paraId="7C43D8D6" w14:textId="77777777" w:rsidR="00726434" w:rsidRDefault="00726434">
      <w:pPr>
        <w:pStyle w:val="CommentText"/>
      </w:pPr>
      <w:r>
        <w:rPr>
          <w:rStyle w:val="CommentReference"/>
        </w:rPr>
        <w:annotationRef/>
      </w:r>
      <w:r>
        <w:t>This will need some more time to find the right solution. Maybe just provide both as Verena suggested, maybe there is simpler solution.</w:t>
      </w:r>
    </w:p>
    <w:p w14:paraId="51E2788F" w14:textId="77777777" w:rsidR="00726434" w:rsidRDefault="00726434">
      <w:pPr>
        <w:pStyle w:val="CommentText"/>
      </w:pPr>
    </w:p>
    <w:p w14:paraId="7837F8A9" w14:textId="77777777" w:rsidR="00726434" w:rsidRDefault="00726434">
      <w:pPr>
        <w:pStyle w:val="CommentText"/>
      </w:pPr>
      <w:r>
        <w:t>Thankfully, I don't think the first books will have that feature so that we can schedule it for later and return to it in the right time.</w:t>
      </w:r>
    </w:p>
    <w:p w14:paraId="164B6F1F" w14:textId="77777777" w:rsidR="00726434" w:rsidRDefault="00726434">
      <w:pPr>
        <w:pStyle w:val="CommentText"/>
      </w:pPr>
    </w:p>
    <w:p w14:paraId="11085F06" w14:textId="77777777" w:rsidR="00726434" w:rsidRDefault="00726434" w:rsidP="00D77AA7">
      <w:pPr>
        <w:pStyle w:val="CommentText"/>
      </w:pPr>
      <w:r>
        <w:t>I suggest removing this section until the math is properly implemented for the paper version and the digital version.</w:t>
      </w:r>
    </w:p>
  </w:comment>
  <w:comment w:id="140" w:author="Deutsch, Verena" w:date="2024-04-29T17:06:00Z" w:initials="DV">
    <w:p w14:paraId="6E0CF3EB" w14:textId="08962D9C" w:rsidR="00F22AA6" w:rsidRDefault="006100DA" w:rsidP="006676FB">
      <w:pPr>
        <w:pStyle w:val="CommentText"/>
      </w:pPr>
      <w:r>
        <w:rPr>
          <w:rStyle w:val="CommentReference"/>
        </w:rPr>
        <w:annotationRef/>
      </w:r>
      <w:r w:rsidR="00F22AA6">
        <w:t xml:space="preserve">Typesetting/Print version: We cannot work with these types of files or code. We will need graphs and charts either as illustrations or as MS Word charts. </w:t>
      </w:r>
      <w:r w:rsidR="00F22AA6">
        <w:br/>
      </w:r>
      <w:r w:rsidR="00F22AA6">
        <w:br/>
        <w:t xml:space="preserve">Mermaid seems to be aimed at online display, so even if files can be downloaded as image files from there, we would need to verify whether the quality is sufficient for printing. </w:t>
      </w:r>
    </w:p>
  </w:comment>
  <w:comment w:id="141" w:author="Gabor Mihaly TOTH" w:date="2024-05-31T09:30:00Z" w:initials="GT">
    <w:p w14:paraId="3CF8E3E2" w14:textId="06A48A74" w:rsidR="00603FE8" w:rsidRDefault="00603FE8">
      <w:pPr>
        <w:pStyle w:val="CommentText"/>
      </w:pPr>
      <w:r>
        <w:rPr>
          <w:rStyle w:val="CommentReference"/>
        </w:rPr>
        <w:annotationRef/>
      </w:r>
      <w:r>
        <w:fldChar w:fldCharType="begin"/>
      </w:r>
      <w:r>
        <w:instrText xml:space="preserve"> HYPERLINK "mailto:pawel.kaminski@uni.lu"</w:instrText>
      </w:r>
      <w:bookmarkStart w:id="144" w:name="_@_0CEB4853E371409D8C2C0A245F309A5EZ"/>
      <w:r>
        <w:fldChar w:fldCharType="separate"/>
      </w:r>
      <w:bookmarkEnd w:id="144"/>
      <w:r w:rsidRPr="69EB9206">
        <w:rPr>
          <w:rStyle w:val="Mention"/>
          <w:noProof/>
        </w:rPr>
        <w:t>@Pawel KAMINSKI</w:t>
      </w:r>
      <w:r>
        <w:fldChar w:fldCharType="end"/>
      </w:r>
      <w:r w:rsidRPr="5F04D7E5">
        <w:t xml:space="preserve">  I aggree, diagrams should be placed as images not as this Mermaid, please remove it</w:t>
      </w:r>
    </w:p>
  </w:comment>
  <w:comment w:id="142" w:author="Pawel KAMINSKI" w:date="2024-06-05T12:07:00Z" w:initials="PK">
    <w:p w14:paraId="69CD9CA5" w14:textId="77777777" w:rsidR="00274DDC" w:rsidRDefault="00274DDC" w:rsidP="006B1448">
      <w:pPr>
        <w:pStyle w:val="CommentText"/>
      </w:pPr>
      <w:r>
        <w:rPr>
          <w:rStyle w:val="CommentReference"/>
        </w:rPr>
        <w:annotationRef/>
      </w:r>
      <w:r>
        <w:t>👍</w:t>
      </w:r>
    </w:p>
  </w:comment>
  <w:comment w:id="170" w:author="Deutsch, Verena" w:date="2024-04-29T17:08:00Z" w:initials="DV">
    <w:p w14:paraId="693D1583" w14:textId="7B3AD2AC" w:rsidR="00420071" w:rsidRDefault="00420071" w:rsidP="006676FB">
      <w:pPr>
        <w:pStyle w:val="CommentText"/>
      </w:pPr>
      <w:r>
        <w:rPr>
          <w:rStyle w:val="CommentReference"/>
        </w:rPr>
        <w:annotationRef/>
      </w:r>
      <w:r>
        <w:t>Typesetting/print: We can set glossaries but these are usually separate parts of a manuscript. They can not be included as elements within the text. If this is not what you meant, consider placing this part in a different section?</w:t>
      </w:r>
    </w:p>
  </w:comment>
  <w:comment w:id="171" w:author="Gabor Mihaly TOTH" w:date="2024-05-31T09:34:00Z" w:initials="GT">
    <w:p w14:paraId="6EE9369A" w14:textId="07441983" w:rsidR="00603FE8" w:rsidRDefault="00603FE8">
      <w:pPr>
        <w:pStyle w:val="CommentText"/>
      </w:pPr>
      <w:r>
        <w:rPr>
          <w:rStyle w:val="CommentReference"/>
        </w:rPr>
        <w:annotationRef/>
      </w:r>
      <w:r w:rsidRPr="527A81C7">
        <w:t>remove it</w:t>
      </w:r>
    </w:p>
  </w:comment>
  <w:comment w:id="172" w:author="Pawel KAMINSKI" w:date="2024-06-05T12:07:00Z" w:initials="PK">
    <w:p w14:paraId="3A5F9C2B" w14:textId="77777777" w:rsidR="00274DDC" w:rsidRDefault="00274DDC" w:rsidP="007A16E0">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FAADFB" w15:done="1"/>
  <w15:commentEx w15:paraId="6B33CEDD" w15:paraIdParent="0EFAADFB" w15:done="1"/>
  <w15:commentEx w15:paraId="6FE9B1AF" w15:paraIdParent="0EFAADFB" w15:done="1"/>
  <w15:commentEx w15:paraId="67021F71" w15:done="0"/>
  <w15:commentEx w15:paraId="2F393959" w15:paraIdParent="67021F71" w15:done="0"/>
  <w15:commentEx w15:paraId="205FDA41" w15:paraIdParent="67021F71" w15:done="0"/>
  <w15:commentEx w15:paraId="1303ED44" w15:paraIdParent="67021F71" w15:done="0"/>
  <w15:commentEx w15:paraId="50FD8FA6" w15:done="1"/>
  <w15:commentEx w15:paraId="0BBD57E0" w15:paraIdParent="50FD8FA6" w15:done="1"/>
  <w15:commentEx w15:paraId="378655C4" w15:paraIdParent="50FD8FA6" w15:done="1"/>
  <w15:commentEx w15:paraId="16A8A7CE" w15:done="1"/>
  <w15:commentEx w15:paraId="7EA2CA1B" w15:paraIdParent="16A8A7CE" w15:done="1"/>
  <w15:commentEx w15:paraId="78919F42" w15:paraIdParent="16A8A7CE" w15:done="1"/>
  <w15:commentEx w15:paraId="01D67C05" w15:paraIdParent="16A8A7CE" w15:done="1"/>
  <w15:commentEx w15:paraId="26EF2BBA" w15:done="1"/>
  <w15:commentEx w15:paraId="7857AE5A" w15:paraIdParent="26EF2BBA" w15:done="1"/>
  <w15:commentEx w15:paraId="006691C5" w15:paraIdParent="26EF2BBA" w15:done="1"/>
  <w15:commentEx w15:paraId="2C7D6ECE" w15:done="0"/>
  <w15:commentEx w15:paraId="3B128C61" w15:paraIdParent="2C7D6ECE" w15:done="0"/>
  <w15:commentEx w15:paraId="11085F06" w15:paraIdParent="2C7D6ECE" w15:done="0"/>
  <w15:commentEx w15:paraId="6E0CF3EB" w15:done="1"/>
  <w15:commentEx w15:paraId="3CF8E3E2" w15:paraIdParent="6E0CF3EB" w15:done="1"/>
  <w15:commentEx w15:paraId="69CD9CA5" w15:paraIdParent="6E0CF3EB" w15:done="1"/>
  <w15:commentEx w15:paraId="693D1583" w15:done="1"/>
  <w15:commentEx w15:paraId="6EE9369A" w15:paraIdParent="693D1583" w15:done="1"/>
  <w15:commentEx w15:paraId="3A5F9C2B" w15:paraIdParent="693D158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A4FBE" w16cex:dateUtc="2024-04-29T14:56:00Z"/>
  <w16cex:commentExtensible w16cex:durableId="4B96E812" w16cex:dateUtc="2024-05-31T07:23:00Z"/>
  <w16cex:commentExtensible w16cex:durableId="2A0ACAB4" w16cex:dateUtc="2024-06-05T09:29:00Z"/>
  <w16cex:commentExtensible w16cex:durableId="29DA503D" w16cex:dateUtc="2024-04-29T14:58:00Z"/>
  <w16cex:commentExtensible w16cex:durableId="23C4FDF2" w16cex:dateUtc="2024-04-30T14:21:00Z"/>
  <w16cex:commentExtensible w16cex:durableId="79665696" w16cex:dateUtc="2024-05-31T07:31:00Z"/>
  <w16cex:commentExtensible w16cex:durableId="2A0AD28A" w16cex:dateUtc="2024-06-05T10:03:00Z"/>
  <w16cex:commentExtensible w16cex:durableId="29DA50AF" w16cex:dateUtc="2024-04-29T15:00:00Z"/>
  <w16cex:commentExtensible w16cex:durableId="65868C6A" w16cex:dateUtc="2024-05-31T07:32:00Z"/>
  <w16cex:commentExtensible w16cex:durableId="2A0AD2E8" w16cex:dateUtc="2024-06-05T10:04:00Z"/>
  <w16cex:commentExtensible w16cex:durableId="29DA510B" w16cex:dateUtc="2024-04-29T15:02:00Z"/>
  <w16cex:commentExtensible w16cex:durableId="20E48EAA" w16cex:dateUtc="2024-04-30T14:21:00Z"/>
  <w16cex:commentExtensible w16cex:durableId="0588551C" w16cex:dateUtc="2024-05-31T07:32:00Z"/>
  <w16cex:commentExtensible w16cex:durableId="2A0AD303" w16cex:dateUtc="2024-06-05T10:05:00Z"/>
  <w16cex:commentExtensible w16cex:durableId="29DA5148" w16cex:dateUtc="2024-04-29T15:03:00Z"/>
  <w16cex:commentExtensible w16cex:durableId="7D90BEB4" w16cex:dateUtc="2024-05-31T07:32:00Z"/>
  <w16cex:commentExtensible w16cex:durableId="2A0AD311" w16cex:dateUtc="2024-06-05T10:05:00Z"/>
  <w16cex:commentExtensible w16cex:durableId="29DA51AA" w16cex:dateUtc="2024-04-29T15:04:00Z"/>
  <w16cex:commentExtensible w16cex:durableId="41EAB910" w16cex:dateUtc="2024-05-31T07:33:00Z"/>
  <w16cex:commentExtensible w16cex:durableId="2A0B1019" w16cex:dateUtc="2024-06-05T14:26:00Z"/>
  <w16cex:commentExtensible w16cex:durableId="29DA521E" w16cex:dateUtc="2024-04-29T15:06:00Z"/>
  <w16cex:commentExtensible w16cex:durableId="1109A31C" w16cex:dateUtc="2024-05-31T07:30:00Z"/>
  <w16cex:commentExtensible w16cex:durableId="2A0AD370" w16cex:dateUtc="2024-06-05T10:07:00Z"/>
  <w16cex:commentExtensible w16cex:durableId="29DA528E" w16cex:dateUtc="2024-04-29T15:08:00Z"/>
  <w16cex:commentExtensible w16cex:durableId="5FC5D943" w16cex:dateUtc="2024-05-31T07:34:00Z"/>
  <w16cex:commentExtensible w16cex:durableId="2A0AD374" w16cex:dateUtc="2024-06-05T1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FAADFB" w16cid:durableId="29DA4FBE"/>
  <w16cid:commentId w16cid:paraId="6B33CEDD" w16cid:durableId="4B96E812"/>
  <w16cid:commentId w16cid:paraId="6FE9B1AF" w16cid:durableId="2A0ACAB4"/>
  <w16cid:commentId w16cid:paraId="67021F71" w16cid:durableId="29DA503D"/>
  <w16cid:commentId w16cid:paraId="2F393959" w16cid:durableId="23C4FDF2"/>
  <w16cid:commentId w16cid:paraId="205FDA41" w16cid:durableId="79665696"/>
  <w16cid:commentId w16cid:paraId="1303ED44" w16cid:durableId="2A0AD28A"/>
  <w16cid:commentId w16cid:paraId="50FD8FA6" w16cid:durableId="29DA50AF"/>
  <w16cid:commentId w16cid:paraId="0BBD57E0" w16cid:durableId="65868C6A"/>
  <w16cid:commentId w16cid:paraId="378655C4" w16cid:durableId="2A0AD2E8"/>
  <w16cid:commentId w16cid:paraId="16A8A7CE" w16cid:durableId="29DA510B"/>
  <w16cid:commentId w16cid:paraId="7EA2CA1B" w16cid:durableId="20E48EAA"/>
  <w16cid:commentId w16cid:paraId="78919F42" w16cid:durableId="0588551C"/>
  <w16cid:commentId w16cid:paraId="01D67C05" w16cid:durableId="2A0AD303"/>
  <w16cid:commentId w16cid:paraId="26EF2BBA" w16cid:durableId="29DA5148"/>
  <w16cid:commentId w16cid:paraId="7857AE5A" w16cid:durableId="7D90BEB4"/>
  <w16cid:commentId w16cid:paraId="006691C5" w16cid:durableId="2A0AD311"/>
  <w16cid:commentId w16cid:paraId="2C7D6ECE" w16cid:durableId="29DA51AA"/>
  <w16cid:commentId w16cid:paraId="3B128C61" w16cid:durableId="41EAB910"/>
  <w16cid:commentId w16cid:paraId="11085F06" w16cid:durableId="2A0B1019"/>
  <w16cid:commentId w16cid:paraId="6E0CF3EB" w16cid:durableId="29DA521E"/>
  <w16cid:commentId w16cid:paraId="3CF8E3E2" w16cid:durableId="1109A31C"/>
  <w16cid:commentId w16cid:paraId="69CD9CA5" w16cid:durableId="2A0AD370"/>
  <w16cid:commentId w16cid:paraId="693D1583" w16cid:durableId="29DA528E"/>
  <w16cid:commentId w16cid:paraId="6EE9369A" w16cid:durableId="5FC5D943"/>
  <w16cid:commentId w16cid:paraId="3A5F9C2B" w16cid:durableId="2A0AD3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7F149" w14:textId="77777777" w:rsidR="002046E9" w:rsidRDefault="002046E9">
      <w:pPr>
        <w:spacing w:after="0"/>
      </w:pPr>
      <w:r>
        <w:separator/>
      </w:r>
    </w:p>
  </w:endnote>
  <w:endnote w:type="continuationSeparator" w:id="0">
    <w:p w14:paraId="2772763E" w14:textId="77777777" w:rsidR="002046E9" w:rsidRDefault="002046E9">
      <w:pPr>
        <w:spacing w:after="0"/>
      </w:pPr>
      <w:r>
        <w:continuationSeparator/>
      </w:r>
    </w:p>
  </w:endnote>
  <w:endnote w:type="continuationNotice" w:id="1">
    <w:p w14:paraId="3B476BD3" w14:textId="77777777" w:rsidR="002046E9" w:rsidRDefault="002046E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3D442" w14:textId="77777777" w:rsidR="002046E9" w:rsidRDefault="002046E9">
      <w:r>
        <w:separator/>
      </w:r>
    </w:p>
  </w:footnote>
  <w:footnote w:type="continuationSeparator" w:id="0">
    <w:p w14:paraId="5A9810E4" w14:textId="77777777" w:rsidR="002046E9" w:rsidRDefault="002046E9">
      <w:r>
        <w:continuationSeparator/>
      </w:r>
    </w:p>
  </w:footnote>
  <w:footnote w:type="continuationNotice" w:id="1">
    <w:p w14:paraId="4E09D322" w14:textId="77777777" w:rsidR="002046E9" w:rsidRDefault="002046E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DD38AC"/>
    <w:multiLevelType w:val="hybridMultilevel"/>
    <w:tmpl w:val="B6C89654"/>
    <w:lvl w:ilvl="0" w:tplc="10D4D8C4">
      <w:start w:val="1"/>
      <w:numFmt w:val="bullet"/>
      <w:pStyle w:val="Tahomabulletpoints"/>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4"/>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17"/>
  </w:num>
  <w:num w:numId="24" w16cid:durableId="135612909">
    <w:abstractNumId w:val="16"/>
  </w:num>
  <w:num w:numId="25" w16cid:durableId="1802571389">
    <w:abstractNumId w:val="22"/>
  </w:num>
  <w:num w:numId="26" w16cid:durableId="1831215977">
    <w:abstractNumId w:val="15"/>
  </w:num>
  <w:num w:numId="27" w16cid:durableId="1569221027">
    <w:abstractNumId w:val="20"/>
  </w:num>
  <w:num w:numId="28" w16cid:durableId="1929918828">
    <w:abstractNumId w:val="13"/>
  </w:num>
  <w:num w:numId="29" w16cid:durableId="1694188962">
    <w:abstractNumId w:val="12"/>
  </w:num>
  <w:num w:numId="30" w16cid:durableId="1780830196">
    <w:abstractNumId w:val="11"/>
  </w:num>
  <w:num w:numId="31" w16cid:durableId="1011302362">
    <w:abstractNumId w:val="19"/>
  </w:num>
  <w:num w:numId="32" w16cid:durableId="1218473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wel KAMINSKI">
    <w15:presenceInfo w15:providerId="AD" w15:userId="S::pawel.kaminski@uni.lu::d0336c22-f4bd-4524-ae20-e461efb9be46"/>
  </w15:person>
  <w15:person w15:author="Deutsch, Verena">
    <w15:presenceInfo w15:providerId="AD" w15:userId="S::verena.deutsch@degruyter.com::1e7f37d7-39c5-4acc-8f74-b4fe78d0bcaf"/>
  </w15:person>
  <w15:person w15:author="Gabor Mihaly TOTH">
    <w15:presenceInfo w15:providerId="AD" w15:userId="S::gabor.toth@uni.lu::0f112c37-4bac-430f-b91a-8ff45633ae3f"/>
  </w15:person>
  <w15:person w15:author="Borlinghaus, Anton">
    <w15:presenceInfo w15:providerId="AD" w15:userId="S::anton.borlinghaus@degruyter.com::e17d6592-52f8-4029-bbba-7e2c04fe01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cumentProtection w:edit="trackedChanges" w:enforcement="1" w:cryptProviderType="rsaAES" w:cryptAlgorithmClass="hash" w:cryptAlgorithmType="typeAny" w:cryptAlgorithmSid="14" w:cryptSpinCount="100000" w:hash="ru0XKXQXhAizAo5W1J9wSk+YQyAQNHU6nblO+ozPgZ8dU55VPSQ97XhWdBqdo9v6AzcumB7Ct1MS7aAE7UExtg==" w:salt="cV5LcLJUSxFr8pWlQnQDfA=="/>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30B"/>
    <w:rsid w:val="0000637A"/>
    <w:rsid w:val="00010B60"/>
    <w:rsid w:val="00011C8B"/>
    <w:rsid w:val="00011DF1"/>
    <w:rsid w:val="00012493"/>
    <w:rsid w:val="00014B0A"/>
    <w:rsid w:val="0002064A"/>
    <w:rsid w:val="00030A83"/>
    <w:rsid w:val="00037CD1"/>
    <w:rsid w:val="000455B1"/>
    <w:rsid w:val="0004788D"/>
    <w:rsid w:val="00057FDD"/>
    <w:rsid w:val="00061B05"/>
    <w:rsid w:val="00062ADD"/>
    <w:rsid w:val="00063926"/>
    <w:rsid w:val="00067DFF"/>
    <w:rsid w:val="00070737"/>
    <w:rsid w:val="00077EEE"/>
    <w:rsid w:val="00081EBE"/>
    <w:rsid w:val="00084C70"/>
    <w:rsid w:val="00090255"/>
    <w:rsid w:val="00090BD1"/>
    <w:rsid w:val="00091450"/>
    <w:rsid w:val="00094E64"/>
    <w:rsid w:val="000A018F"/>
    <w:rsid w:val="000A08C1"/>
    <w:rsid w:val="000A493C"/>
    <w:rsid w:val="000A4CBB"/>
    <w:rsid w:val="000A770A"/>
    <w:rsid w:val="000B0F43"/>
    <w:rsid w:val="000B0F50"/>
    <w:rsid w:val="000B1C5B"/>
    <w:rsid w:val="000B390F"/>
    <w:rsid w:val="000B42C7"/>
    <w:rsid w:val="000D0DA8"/>
    <w:rsid w:val="000E65D8"/>
    <w:rsid w:val="000F5233"/>
    <w:rsid w:val="000F66F7"/>
    <w:rsid w:val="000F6E81"/>
    <w:rsid w:val="001007A2"/>
    <w:rsid w:val="00100E92"/>
    <w:rsid w:val="001057BE"/>
    <w:rsid w:val="00112717"/>
    <w:rsid w:val="00113FFA"/>
    <w:rsid w:val="00114FF1"/>
    <w:rsid w:val="00124B68"/>
    <w:rsid w:val="001255D4"/>
    <w:rsid w:val="001317BD"/>
    <w:rsid w:val="0013447E"/>
    <w:rsid w:val="001351AC"/>
    <w:rsid w:val="00136FFB"/>
    <w:rsid w:val="00137336"/>
    <w:rsid w:val="00140E48"/>
    <w:rsid w:val="00143017"/>
    <w:rsid w:val="00144856"/>
    <w:rsid w:val="001453EC"/>
    <w:rsid w:val="00150BB8"/>
    <w:rsid w:val="00152DB5"/>
    <w:rsid w:val="001575A6"/>
    <w:rsid w:val="00160414"/>
    <w:rsid w:val="00160AC7"/>
    <w:rsid w:val="00160E53"/>
    <w:rsid w:val="00161AEE"/>
    <w:rsid w:val="00162A6E"/>
    <w:rsid w:val="00180E46"/>
    <w:rsid w:val="00181073"/>
    <w:rsid w:val="00182D0B"/>
    <w:rsid w:val="001909C2"/>
    <w:rsid w:val="001949A5"/>
    <w:rsid w:val="00194D31"/>
    <w:rsid w:val="001953AB"/>
    <w:rsid w:val="00195619"/>
    <w:rsid w:val="00195F25"/>
    <w:rsid w:val="001969C9"/>
    <w:rsid w:val="00197BEE"/>
    <w:rsid w:val="001A0DAF"/>
    <w:rsid w:val="001A1A1F"/>
    <w:rsid w:val="001A2931"/>
    <w:rsid w:val="001A3AA4"/>
    <w:rsid w:val="001A3DD5"/>
    <w:rsid w:val="001A4452"/>
    <w:rsid w:val="001C0073"/>
    <w:rsid w:val="001C3DA7"/>
    <w:rsid w:val="001C4282"/>
    <w:rsid w:val="001C4B75"/>
    <w:rsid w:val="001C4CAF"/>
    <w:rsid w:val="001C6D8D"/>
    <w:rsid w:val="001C6DC9"/>
    <w:rsid w:val="001C7B11"/>
    <w:rsid w:val="001D256D"/>
    <w:rsid w:val="001D3C3A"/>
    <w:rsid w:val="001D5153"/>
    <w:rsid w:val="001D5396"/>
    <w:rsid w:val="001D6611"/>
    <w:rsid w:val="001D77FC"/>
    <w:rsid w:val="001D79BE"/>
    <w:rsid w:val="001E58C5"/>
    <w:rsid w:val="001F1E1A"/>
    <w:rsid w:val="001F444F"/>
    <w:rsid w:val="0020004A"/>
    <w:rsid w:val="002001AD"/>
    <w:rsid w:val="00200A0B"/>
    <w:rsid w:val="00201AAC"/>
    <w:rsid w:val="00202F10"/>
    <w:rsid w:val="002046E9"/>
    <w:rsid w:val="00205FE6"/>
    <w:rsid w:val="0021005B"/>
    <w:rsid w:val="002104FC"/>
    <w:rsid w:val="00210DCB"/>
    <w:rsid w:val="00212D1A"/>
    <w:rsid w:val="0021493B"/>
    <w:rsid w:val="002158AA"/>
    <w:rsid w:val="00221600"/>
    <w:rsid w:val="00225CEC"/>
    <w:rsid w:val="002266E0"/>
    <w:rsid w:val="00227545"/>
    <w:rsid w:val="002316F2"/>
    <w:rsid w:val="00232B26"/>
    <w:rsid w:val="0023426E"/>
    <w:rsid w:val="00236931"/>
    <w:rsid w:val="002406C6"/>
    <w:rsid w:val="00240B29"/>
    <w:rsid w:val="002413D6"/>
    <w:rsid w:val="00243715"/>
    <w:rsid w:val="00245173"/>
    <w:rsid w:val="00245E67"/>
    <w:rsid w:val="00251FB7"/>
    <w:rsid w:val="002534D2"/>
    <w:rsid w:val="002545EE"/>
    <w:rsid w:val="002564BA"/>
    <w:rsid w:val="00261F28"/>
    <w:rsid w:val="0026457E"/>
    <w:rsid w:val="00266F57"/>
    <w:rsid w:val="00270285"/>
    <w:rsid w:val="00274198"/>
    <w:rsid w:val="002743A8"/>
    <w:rsid w:val="00274C47"/>
    <w:rsid w:val="00274DDC"/>
    <w:rsid w:val="0027599A"/>
    <w:rsid w:val="00276DDF"/>
    <w:rsid w:val="002772EE"/>
    <w:rsid w:val="0028182F"/>
    <w:rsid w:val="00282D3D"/>
    <w:rsid w:val="00284AA9"/>
    <w:rsid w:val="00290CBB"/>
    <w:rsid w:val="00292C38"/>
    <w:rsid w:val="002937D5"/>
    <w:rsid w:val="00294D53"/>
    <w:rsid w:val="002959F1"/>
    <w:rsid w:val="002A0F2C"/>
    <w:rsid w:val="002A3E8D"/>
    <w:rsid w:val="002A4602"/>
    <w:rsid w:val="002A475C"/>
    <w:rsid w:val="002A72F5"/>
    <w:rsid w:val="002B164B"/>
    <w:rsid w:val="002B2715"/>
    <w:rsid w:val="002B2F95"/>
    <w:rsid w:val="002B325E"/>
    <w:rsid w:val="002C12D3"/>
    <w:rsid w:val="002C2F53"/>
    <w:rsid w:val="002C397A"/>
    <w:rsid w:val="002C5579"/>
    <w:rsid w:val="002C71E6"/>
    <w:rsid w:val="002C71FE"/>
    <w:rsid w:val="002D259C"/>
    <w:rsid w:val="002D5122"/>
    <w:rsid w:val="002D631C"/>
    <w:rsid w:val="002E0D05"/>
    <w:rsid w:val="002E2596"/>
    <w:rsid w:val="002E4B39"/>
    <w:rsid w:val="002E79F7"/>
    <w:rsid w:val="002F0FE7"/>
    <w:rsid w:val="003001DF"/>
    <w:rsid w:val="00300E28"/>
    <w:rsid w:val="003025CF"/>
    <w:rsid w:val="003069A7"/>
    <w:rsid w:val="00311842"/>
    <w:rsid w:val="00311AE6"/>
    <w:rsid w:val="00321B33"/>
    <w:rsid w:val="003232DE"/>
    <w:rsid w:val="0032451B"/>
    <w:rsid w:val="00330D9F"/>
    <w:rsid w:val="00331A3B"/>
    <w:rsid w:val="00332000"/>
    <w:rsid w:val="003336FC"/>
    <w:rsid w:val="00333826"/>
    <w:rsid w:val="00333CC9"/>
    <w:rsid w:val="00340CE3"/>
    <w:rsid w:val="00347212"/>
    <w:rsid w:val="00347550"/>
    <w:rsid w:val="003504E2"/>
    <w:rsid w:val="003508AA"/>
    <w:rsid w:val="003522A9"/>
    <w:rsid w:val="003525C8"/>
    <w:rsid w:val="00353925"/>
    <w:rsid w:val="003570C8"/>
    <w:rsid w:val="00362460"/>
    <w:rsid w:val="003633DB"/>
    <w:rsid w:val="00363A63"/>
    <w:rsid w:val="003658C7"/>
    <w:rsid w:val="00370911"/>
    <w:rsid w:val="003750EE"/>
    <w:rsid w:val="003771C9"/>
    <w:rsid w:val="00383219"/>
    <w:rsid w:val="00385BCB"/>
    <w:rsid w:val="00390188"/>
    <w:rsid w:val="00391E46"/>
    <w:rsid w:val="00392733"/>
    <w:rsid w:val="00393306"/>
    <w:rsid w:val="0039513E"/>
    <w:rsid w:val="003953C4"/>
    <w:rsid w:val="003A3167"/>
    <w:rsid w:val="003A336C"/>
    <w:rsid w:val="003A352E"/>
    <w:rsid w:val="003B262D"/>
    <w:rsid w:val="003B4AB3"/>
    <w:rsid w:val="003B4E10"/>
    <w:rsid w:val="003B5643"/>
    <w:rsid w:val="003C238D"/>
    <w:rsid w:val="003D0E85"/>
    <w:rsid w:val="003E57D2"/>
    <w:rsid w:val="003E62D4"/>
    <w:rsid w:val="003F0A70"/>
    <w:rsid w:val="003F100F"/>
    <w:rsid w:val="003F18D7"/>
    <w:rsid w:val="003F5654"/>
    <w:rsid w:val="0040141D"/>
    <w:rsid w:val="00411888"/>
    <w:rsid w:val="00415CB0"/>
    <w:rsid w:val="004175D2"/>
    <w:rsid w:val="00420071"/>
    <w:rsid w:val="00424856"/>
    <w:rsid w:val="00426F48"/>
    <w:rsid w:val="00431D4B"/>
    <w:rsid w:val="00433514"/>
    <w:rsid w:val="0043423A"/>
    <w:rsid w:val="0044161A"/>
    <w:rsid w:val="00444782"/>
    <w:rsid w:val="0046673B"/>
    <w:rsid w:val="004673B9"/>
    <w:rsid w:val="00472D23"/>
    <w:rsid w:val="004737B7"/>
    <w:rsid w:val="00474EDE"/>
    <w:rsid w:val="0047545C"/>
    <w:rsid w:val="00484FAB"/>
    <w:rsid w:val="00486324"/>
    <w:rsid w:val="00490004"/>
    <w:rsid w:val="00490C91"/>
    <w:rsid w:val="00491E75"/>
    <w:rsid w:val="00496389"/>
    <w:rsid w:val="004964D1"/>
    <w:rsid w:val="004A2223"/>
    <w:rsid w:val="004A2695"/>
    <w:rsid w:val="004A3092"/>
    <w:rsid w:val="004A6A2E"/>
    <w:rsid w:val="004A6A5F"/>
    <w:rsid w:val="004A75D2"/>
    <w:rsid w:val="004A7D5C"/>
    <w:rsid w:val="004B05BD"/>
    <w:rsid w:val="004B266E"/>
    <w:rsid w:val="004B5DED"/>
    <w:rsid w:val="004B66CF"/>
    <w:rsid w:val="004B6C9E"/>
    <w:rsid w:val="004C23A4"/>
    <w:rsid w:val="004C3376"/>
    <w:rsid w:val="004C5D6C"/>
    <w:rsid w:val="004C67EB"/>
    <w:rsid w:val="004C71E7"/>
    <w:rsid w:val="004C7AFB"/>
    <w:rsid w:val="004D06DA"/>
    <w:rsid w:val="004D2846"/>
    <w:rsid w:val="004D571A"/>
    <w:rsid w:val="004D765D"/>
    <w:rsid w:val="004E1E40"/>
    <w:rsid w:val="004E2552"/>
    <w:rsid w:val="004E29B3"/>
    <w:rsid w:val="004E63A5"/>
    <w:rsid w:val="004E7D5D"/>
    <w:rsid w:val="004F531D"/>
    <w:rsid w:val="004F572D"/>
    <w:rsid w:val="004F66FA"/>
    <w:rsid w:val="004F7245"/>
    <w:rsid w:val="00501EBC"/>
    <w:rsid w:val="00502276"/>
    <w:rsid w:val="005025C2"/>
    <w:rsid w:val="005069A8"/>
    <w:rsid w:val="005135D8"/>
    <w:rsid w:val="00516228"/>
    <w:rsid w:val="00522B26"/>
    <w:rsid w:val="00522ED4"/>
    <w:rsid w:val="00530128"/>
    <w:rsid w:val="00535552"/>
    <w:rsid w:val="00540965"/>
    <w:rsid w:val="00540AB8"/>
    <w:rsid w:val="00547CEC"/>
    <w:rsid w:val="0055193E"/>
    <w:rsid w:val="00551FB4"/>
    <w:rsid w:val="00553F77"/>
    <w:rsid w:val="00566B3E"/>
    <w:rsid w:val="0057301C"/>
    <w:rsid w:val="00573A87"/>
    <w:rsid w:val="00573BA3"/>
    <w:rsid w:val="00590CFC"/>
    <w:rsid w:val="00590D07"/>
    <w:rsid w:val="005928FE"/>
    <w:rsid w:val="0059447A"/>
    <w:rsid w:val="00594DB8"/>
    <w:rsid w:val="00594DFF"/>
    <w:rsid w:val="005957FC"/>
    <w:rsid w:val="00596CAC"/>
    <w:rsid w:val="005A14DC"/>
    <w:rsid w:val="005A184B"/>
    <w:rsid w:val="005B135E"/>
    <w:rsid w:val="005B61EF"/>
    <w:rsid w:val="005C212B"/>
    <w:rsid w:val="005D1141"/>
    <w:rsid w:val="005D2E82"/>
    <w:rsid w:val="005E1117"/>
    <w:rsid w:val="005E1E3E"/>
    <w:rsid w:val="005E2BDD"/>
    <w:rsid w:val="005F3B71"/>
    <w:rsid w:val="00602D54"/>
    <w:rsid w:val="00603FE8"/>
    <w:rsid w:val="00604A67"/>
    <w:rsid w:val="0060749F"/>
    <w:rsid w:val="006100DA"/>
    <w:rsid w:val="0061053D"/>
    <w:rsid w:val="006136F0"/>
    <w:rsid w:val="00615E8B"/>
    <w:rsid w:val="006164CD"/>
    <w:rsid w:val="00621C27"/>
    <w:rsid w:val="006239F4"/>
    <w:rsid w:val="00631C92"/>
    <w:rsid w:val="00632613"/>
    <w:rsid w:val="00636246"/>
    <w:rsid w:val="00637C82"/>
    <w:rsid w:val="006541FE"/>
    <w:rsid w:val="006543E3"/>
    <w:rsid w:val="00656A07"/>
    <w:rsid w:val="006624B0"/>
    <w:rsid w:val="00663ED2"/>
    <w:rsid w:val="006648D4"/>
    <w:rsid w:val="00665203"/>
    <w:rsid w:val="006676FB"/>
    <w:rsid w:val="006708EA"/>
    <w:rsid w:val="006735DC"/>
    <w:rsid w:val="00673A69"/>
    <w:rsid w:val="00682BDD"/>
    <w:rsid w:val="00682F64"/>
    <w:rsid w:val="00693C6C"/>
    <w:rsid w:val="00695671"/>
    <w:rsid w:val="00697B0F"/>
    <w:rsid w:val="00697F4B"/>
    <w:rsid w:val="006A0639"/>
    <w:rsid w:val="006A1EBB"/>
    <w:rsid w:val="006A3E5D"/>
    <w:rsid w:val="006A3EF6"/>
    <w:rsid w:val="006A4091"/>
    <w:rsid w:val="006A5472"/>
    <w:rsid w:val="006B4C24"/>
    <w:rsid w:val="006B55DD"/>
    <w:rsid w:val="006B7EE5"/>
    <w:rsid w:val="006C08BF"/>
    <w:rsid w:val="006C5F2F"/>
    <w:rsid w:val="006D16B3"/>
    <w:rsid w:val="006D2650"/>
    <w:rsid w:val="006D2AEE"/>
    <w:rsid w:val="006D4E46"/>
    <w:rsid w:val="006D5957"/>
    <w:rsid w:val="006D782C"/>
    <w:rsid w:val="006E0261"/>
    <w:rsid w:val="006E1A8E"/>
    <w:rsid w:val="006E2BD4"/>
    <w:rsid w:val="006E35D8"/>
    <w:rsid w:val="006E4307"/>
    <w:rsid w:val="006F5C53"/>
    <w:rsid w:val="00702C8A"/>
    <w:rsid w:val="00703F3D"/>
    <w:rsid w:val="007040D0"/>
    <w:rsid w:val="00706967"/>
    <w:rsid w:val="0071014D"/>
    <w:rsid w:val="0071079D"/>
    <w:rsid w:val="00710CA6"/>
    <w:rsid w:val="00713950"/>
    <w:rsid w:val="00714BC9"/>
    <w:rsid w:val="00720C21"/>
    <w:rsid w:val="007223A3"/>
    <w:rsid w:val="0072350D"/>
    <w:rsid w:val="00724AB3"/>
    <w:rsid w:val="00724C9B"/>
    <w:rsid w:val="00724FAF"/>
    <w:rsid w:val="00726434"/>
    <w:rsid w:val="00727020"/>
    <w:rsid w:val="00731347"/>
    <w:rsid w:val="00737454"/>
    <w:rsid w:val="0073782C"/>
    <w:rsid w:val="00742EB2"/>
    <w:rsid w:val="0074517E"/>
    <w:rsid w:val="007458EC"/>
    <w:rsid w:val="00751139"/>
    <w:rsid w:val="00752632"/>
    <w:rsid w:val="0075333C"/>
    <w:rsid w:val="007536AB"/>
    <w:rsid w:val="00762B4D"/>
    <w:rsid w:val="007642BD"/>
    <w:rsid w:val="00770673"/>
    <w:rsid w:val="0077223A"/>
    <w:rsid w:val="00772C3B"/>
    <w:rsid w:val="0078407E"/>
    <w:rsid w:val="007840DD"/>
    <w:rsid w:val="00784D58"/>
    <w:rsid w:val="0078589A"/>
    <w:rsid w:val="00786371"/>
    <w:rsid w:val="00790F1A"/>
    <w:rsid w:val="00792CC6"/>
    <w:rsid w:val="007948C5"/>
    <w:rsid w:val="00795672"/>
    <w:rsid w:val="00797939"/>
    <w:rsid w:val="007A7681"/>
    <w:rsid w:val="007B5E8A"/>
    <w:rsid w:val="007C134F"/>
    <w:rsid w:val="007C48EA"/>
    <w:rsid w:val="007C5300"/>
    <w:rsid w:val="007C5D95"/>
    <w:rsid w:val="007C7626"/>
    <w:rsid w:val="007D1314"/>
    <w:rsid w:val="007D3C5B"/>
    <w:rsid w:val="007E2ECF"/>
    <w:rsid w:val="007E5194"/>
    <w:rsid w:val="007E73BE"/>
    <w:rsid w:val="007F1CA8"/>
    <w:rsid w:val="007F7683"/>
    <w:rsid w:val="00802BFD"/>
    <w:rsid w:val="0080487D"/>
    <w:rsid w:val="00805816"/>
    <w:rsid w:val="00806600"/>
    <w:rsid w:val="0081065F"/>
    <w:rsid w:val="00810A28"/>
    <w:rsid w:val="00812F30"/>
    <w:rsid w:val="00820EB9"/>
    <w:rsid w:val="008219CE"/>
    <w:rsid w:val="00825199"/>
    <w:rsid w:val="00825422"/>
    <w:rsid w:val="00827234"/>
    <w:rsid w:val="00827EDD"/>
    <w:rsid w:val="00830269"/>
    <w:rsid w:val="00832B33"/>
    <w:rsid w:val="00832BB9"/>
    <w:rsid w:val="00835970"/>
    <w:rsid w:val="008360ED"/>
    <w:rsid w:val="00836C0A"/>
    <w:rsid w:val="00837A38"/>
    <w:rsid w:val="00841976"/>
    <w:rsid w:val="00843B5E"/>
    <w:rsid w:val="008474CB"/>
    <w:rsid w:val="00853703"/>
    <w:rsid w:val="008605F2"/>
    <w:rsid w:val="008615CB"/>
    <w:rsid w:val="00871156"/>
    <w:rsid w:val="00872FAA"/>
    <w:rsid w:val="00876B98"/>
    <w:rsid w:val="00880AC1"/>
    <w:rsid w:val="00882D81"/>
    <w:rsid w:val="008903EF"/>
    <w:rsid w:val="00890AE4"/>
    <w:rsid w:val="008926B4"/>
    <w:rsid w:val="00895196"/>
    <w:rsid w:val="0089785B"/>
    <w:rsid w:val="008A28C7"/>
    <w:rsid w:val="008A3387"/>
    <w:rsid w:val="008A33E5"/>
    <w:rsid w:val="008A5DFE"/>
    <w:rsid w:val="008B30AC"/>
    <w:rsid w:val="008B67F3"/>
    <w:rsid w:val="008B6B26"/>
    <w:rsid w:val="008C48A5"/>
    <w:rsid w:val="008C5CA5"/>
    <w:rsid w:val="008C71B8"/>
    <w:rsid w:val="008C75FF"/>
    <w:rsid w:val="008D3616"/>
    <w:rsid w:val="008D6863"/>
    <w:rsid w:val="008E18AC"/>
    <w:rsid w:val="008E3D9C"/>
    <w:rsid w:val="008E742A"/>
    <w:rsid w:val="008F1894"/>
    <w:rsid w:val="008F3BBA"/>
    <w:rsid w:val="008F3C86"/>
    <w:rsid w:val="008F5DE7"/>
    <w:rsid w:val="008F639B"/>
    <w:rsid w:val="00900BCA"/>
    <w:rsid w:val="00901F4F"/>
    <w:rsid w:val="00905250"/>
    <w:rsid w:val="00913281"/>
    <w:rsid w:val="009135EF"/>
    <w:rsid w:val="0091480E"/>
    <w:rsid w:val="00914BFA"/>
    <w:rsid w:val="00915177"/>
    <w:rsid w:val="009154BE"/>
    <w:rsid w:val="0092157F"/>
    <w:rsid w:val="00921DE9"/>
    <w:rsid w:val="009246D6"/>
    <w:rsid w:val="00926709"/>
    <w:rsid w:val="00926964"/>
    <w:rsid w:val="00926D4C"/>
    <w:rsid w:val="00934853"/>
    <w:rsid w:val="009371C1"/>
    <w:rsid w:val="009449B3"/>
    <w:rsid w:val="00946F81"/>
    <w:rsid w:val="00953A26"/>
    <w:rsid w:val="00953F40"/>
    <w:rsid w:val="00956854"/>
    <w:rsid w:val="00957449"/>
    <w:rsid w:val="009663B1"/>
    <w:rsid w:val="0097049D"/>
    <w:rsid w:val="009720FC"/>
    <w:rsid w:val="00972B6E"/>
    <w:rsid w:val="00975309"/>
    <w:rsid w:val="00982071"/>
    <w:rsid w:val="00995012"/>
    <w:rsid w:val="0099751B"/>
    <w:rsid w:val="00997E4C"/>
    <w:rsid w:val="009A4F42"/>
    <w:rsid w:val="009A589C"/>
    <w:rsid w:val="009A6C4D"/>
    <w:rsid w:val="009B1C99"/>
    <w:rsid w:val="009B320A"/>
    <w:rsid w:val="009B3A78"/>
    <w:rsid w:val="009B42F9"/>
    <w:rsid w:val="009C679C"/>
    <w:rsid w:val="009D1F23"/>
    <w:rsid w:val="009D35DB"/>
    <w:rsid w:val="009E00F7"/>
    <w:rsid w:val="009E0630"/>
    <w:rsid w:val="009E20F6"/>
    <w:rsid w:val="009E58B2"/>
    <w:rsid w:val="009E65F4"/>
    <w:rsid w:val="009E7C12"/>
    <w:rsid w:val="009F0B15"/>
    <w:rsid w:val="009F39AE"/>
    <w:rsid w:val="009F50D1"/>
    <w:rsid w:val="009F76C1"/>
    <w:rsid w:val="009F7AD4"/>
    <w:rsid w:val="00A05A30"/>
    <w:rsid w:val="00A10BE0"/>
    <w:rsid w:val="00A12BC9"/>
    <w:rsid w:val="00A13E99"/>
    <w:rsid w:val="00A2097C"/>
    <w:rsid w:val="00A22F6D"/>
    <w:rsid w:val="00A23BC5"/>
    <w:rsid w:val="00A23C32"/>
    <w:rsid w:val="00A26A24"/>
    <w:rsid w:val="00A32268"/>
    <w:rsid w:val="00A32887"/>
    <w:rsid w:val="00A341F6"/>
    <w:rsid w:val="00A35BE8"/>
    <w:rsid w:val="00A36797"/>
    <w:rsid w:val="00A44C57"/>
    <w:rsid w:val="00A54E8A"/>
    <w:rsid w:val="00A550CF"/>
    <w:rsid w:val="00A62DB6"/>
    <w:rsid w:val="00A65933"/>
    <w:rsid w:val="00A65D56"/>
    <w:rsid w:val="00A75D7C"/>
    <w:rsid w:val="00A81E99"/>
    <w:rsid w:val="00A85645"/>
    <w:rsid w:val="00A87FCD"/>
    <w:rsid w:val="00A938E9"/>
    <w:rsid w:val="00A93B06"/>
    <w:rsid w:val="00AA0DA6"/>
    <w:rsid w:val="00AA23FC"/>
    <w:rsid w:val="00AB10D5"/>
    <w:rsid w:val="00AB4803"/>
    <w:rsid w:val="00AB7E6C"/>
    <w:rsid w:val="00AC0738"/>
    <w:rsid w:val="00AC1C54"/>
    <w:rsid w:val="00AC39E4"/>
    <w:rsid w:val="00AC4E02"/>
    <w:rsid w:val="00AD25B1"/>
    <w:rsid w:val="00AD4024"/>
    <w:rsid w:val="00AD4432"/>
    <w:rsid w:val="00AD4CF3"/>
    <w:rsid w:val="00AD5256"/>
    <w:rsid w:val="00AD563C"/>
    <w:rsid w:val="00AD67EA"/>
    <w:rsid w:val="00AE1619"/>
    <w:rsid w:val="00AE277B"/>
    <w:rsid w:val="00AE54A2"/>
    <w:rsid w:val="00AF3C50"/>
    <w:rsid w:val="00AF417A"/>
    <w:rsid w:val="00B02DFA"/>
    <w:rsid w:val="00B03BC6"/>
    <w:rsid w:val="00B14555"/>
    <w:rsid w:val="00B23998"/>
    <w:rsid w:val="00B25EFF"/>
    <w:rsid w:val="00B27632"/>
    <w:rsid w:val="00B32055"/>
    <w:rsid w:val="00B32CC1"/>
    <w:rsid w:val="00B342B7"/>
    <w:rsid w:val="00B40DEE"/>
    <w:rsid w:val="00B417D5"/>
    <w:rsid w:val="00B42B5E"/>
    <w:rsid w:val="00B45D17"/>
    <w:rsid w:val="00B55384"/>
    <w:rsid w:val="00B56E15"/>
    <w:rsid w:val="00B62EF0"/>
    <w:rsid w:val="00B66B4E"/>
    <w:rsid w:val="00B6737B"/>
    <w:rsid w:val="00B71624"/>
    <w:rsid w:val="00B74F3C"/>
    <w:rsid w:val="00B754E3"/>
    <w:rsid w:val="00B84738"/>
    <w:rsid w:val="00B85505"/>
    <w:rsid w:val="00B86193"/>
    <w:rsid w:val="00B86A2A"/>
    <w:rsid w:val="00B86B75"/>
    <w:rsid w:val="00B919EF"/>
    <w:rsid w:val="00B93B90"/>
    <w:rsid w:val="00B94245"/>
    <w:rsid w:val="00BA7401"/>
    <w:rsid w:val="00BB0CD3"/>
    <w:rsid w:val="00BB7A57"/>
    <w:rsid w:val="00BC1AA7"/>
    <w:rsid w:val="00BC3E4B"/>
    <w:rsid w:val="00BC3F99"/>
    <w:rsid w:val="00BC48D5"/>
    <w:rsid w:val="00BD0AE1"/>
    <w:rsid w:val="00BD2F23"/>
    <w:rsid w:val="00BE1137"/>
    <w:rsid w:val="00BF2ED9"/>
    <w:rsid w:val="00BF666E"/>
    <w:rsid w:val="00C0350D"/>
    <w:rsid w:val="00C04588"/>
    <w:rsid w:val="00C04DC8"/>
    <w:rsid w:val="00C05632"/>
    <w:rsid w:val="00C11802"/>
    <w:rsid w:val="00C12ADB"/>
    <w:rsid w:val="00C13E96"/>
    <w:rsid w:val="00C21F5A"/>
    <w:rsid w:val="00C22D3B"/>
    <w:rsid w:val="00C262D4"/>
    <w:rsid w:val="00C32835"/>
    <w:rsid w:val="00C34042"/>
    <w:rsid w:val="00C36279"/>
    <w:rsid w:val="00C4091C"/>
    <w:rsid w:val="00C40EED"/>
    <w:rsid w:val="00C4444D"/>
    <w:rsid w:val="00C50D5A"/>
    <w:rsid w:val="00C517D6"/>
    <w:rsid w:val="00C51844"/>
    <w:rsid w:val="00C51B77"/>
    <w:rsid w:val="00C54D7C"/>
    <w:rsid w:val="00C56642"/>
    <w:rsid w:val="00C57D16"/>
    <w:rsid w:val="00C57ED0"/>
    <w:rsid w:val="00C57F4B"/>
    <w:rsid w:val="00C62DDF"/>
    <w:rsid w:val="00C656C2"/>
    <w:rsid w:val="00C722CD"/>
    <w:rsid w:val="00C72BE4"/>
    <w:rsid w:val="00C75285"/>
    <w:rsid w:val="00C77922"/>
    <w:rsid w:val="00C801E0"/>
    <w:rsid w:val="00C8798E"/>
    <w:rsid w:val="00C931C3"/>
    <w:rsid w:val="00CA155C"/>
    <w:rsid w:val="00CA375D"/>
    <w:rsid w:val="00CA4437"/>
    <w:rsid w:val="00CA5C9F"/>
    <w:rsid w:val="00CA7751"/>
    <w:rsid w:val="00CB0D53"/>
    <w:rsid w:val="00CB122C"/>
    <w:rsid w:val="00CB32E6"/>
    <w:rsid w:val="00CB5178"/>
    <w:rsid w:val="00CD565D"/>
    <w:rsid w:val="00CD5807"/>
    <w:rsid w:val="00CD5DAD"/>
    <w:rsid w:val="00CD7E37"/>
    <w:rsid w:val="00CE171A"/>
    <w:rsid w:val="00CE2839"/>
    <w:rsid w:val="00CE2D63"/>
    <w:rsid w:val="00CE3CD3"/>
    <w:rsid w:val="00CE4D66"/>
    <w:rsid w:val="00CE7B35"/>
    <w:rsid w:val="00CF3D99"/>
    <w:rsid w:val="00CF6297"/>
    <w:rsid w:val="00D06B32"/>
    <w:rsid w:val="00D07DA0"/>
    <w:rsid w:val="00D11359"/>
    <w:rsid w:val="00D138D0"/>
    <w:rsid w:val="00D146AF"/>
    <w:rsid w:val="00D153BC"/>
    <w:rsid w:val="00D21FD1"/>
    <w:rsid w:val="00D25314"/>
    <w:rsid w:val="00D35B55"/>
    <w:rsid w:val="00D52F88"/>
    <w:rsid w:val="00D546E3"/>
    <w:rsid w:val="00D5666C"/>
    <w:rsid w:val="00D65F96"/>
    <w:rsid w:val="00D707D5"/>
    <w:rsid w:val="00D71736"/>
    <w:rsid w:val="00D729C7"/>
    <w:rsid w:val="00D83A10"/>
    <w:rsid w:val="00D87343"/>
    <w:rsid w:val="00DA2305"/>
    <w:rsid w:val="00DA3760"/>
    <w:rsid w:val="00DA42EA"/>
    <w:rsid w:val="00DA5A11"/>
    <w:rsid w:val="00DA6A0F"/>
    <w:rsid w:val="00DB021A"/>
    <w:rsid w:val="00DB02A8"/>
    <w:rsid w:val="00DB0C24"/>
    <w:rsid w:val="00DB413F"/>
    <w:rsid w:val="00DC1997"/>
    <w:rsid w:val="00DC2D43"/>
    <w:rsid w:val="00DC3F34"/>
    <w:rsid w:val="00DC490B"/>
    <w:rsid w:val="00DD04E2"/>
    <w:rsid w:val="00DD0697"/>
    <w:rsid w:val="00DD2698"/>
    <w:rsid w:val="00DD335E"/>
    <w:rsid w:val="00DD4036"/>
    <w:rsid w:val="00DD56D0"/>
    <w:rsid w:val="00DE240C"/>
    <w:rsid w:val="00DE79D7"/>
    <w:rsid w:val="00DF004E"/>
    <w:rsid w:val="00DF1A97"/>
    <w:rsid w:val="00DF5CAD"/>
    <w:rsid w:val="00DF6815"/>
    <w:rsid w:val="00E012AB"/>
    <w:rsid w:val="00E02393"/>
    <w:rsid w:val="00E04413"/>
    <w:rsid w:val="00E20970"/>
    <w:rsid w:val="00E23B6B"/>
    <w:rsid w:val="00E255AE"/>
    <w:rsid w:val="00E2723D"/>
    <w:rsid w:val="00E315A3"/>
    <w:rsid w:val="00E3248B"/>
    <w:rsid w:val="00E3506A"/>
    <w:rsid w:val="00E363F5"/>
    <w:rsid w:val="00E37A4D"/>
    <w:rsid w:val="00E44FF1"/>
    <w:rsid w:val="00E45961"/>
    <w:rsid w:val="00E46C37"/>
    <w:rsid w:val="00E50464"/>
    <w:rsid w:val="00E5183A"/>
    <w:rsid w:val="00E5447A"/>
    <w:rsid w:val="00E60B94"/>
    <w:rsid w:val="00E6235E"/>
    <w:rsid w:val="00E6302C"/>
    <w:rsid w:val="00E63911"/>
    <w:rsid w:val="00E642F0"/>
    <w:rsid w:val="00E650E1"/>
    <w:rsid w:val="00E70B58"/>
    <w:rsid w:val="00E72078"/>
    <w:rsid w:val="00E72258"/>
    <w:rsid w:val="00E74F95"/>
    <w:rsid w:val="00E74FEB"/>
    <w:rsid w:val="00E82F38"/>
    <w:rsid w:val="00E832D8"/>
    <w:rsid w:val="00E86651"/>
    <w:rsid w:val="00E86B61"/>
    <w:rsid w:val="00E915DF"/>
    <w:rsid w:val="00EA16E2"/>
    <w:rsid w:val="00EA464F"/>
    <w:rsid w:val="00EC1AAD"/>
    <w:rsid w:val="00EC1E4A"/>
    <w:rsid w:val="00EC4752"/>
    <w:rsid w:val="00ED1BB0"/>
    <w:rsid w:val="00ED4E94"/>
    <w:rsid w:val="00ED5985"/>
    <w:rsid w:val="00ED73F1"/>
    <w:rsid w:val="00EE1DD5"/>
    <w:rsid w:val="00EE4149"/>
    <w:rsid w:val="00EE5A47"/>
    <w:rsid w:val="00F015FE"/>
    <w:rsid w:val="00F039EF"/>
    <w:rsid w:val="00F03C4D"/>
    <w:rsid w:val="00F0436C"/>
    <w:rsid w:val="00F07657"/>
    <w:rsid w:val="00F13F03"/>
    <w:rsid w:val="00F15A91"/>
    <w:rsid w:val="00F2003A"/>
    <w:rsid w:val="00F204D4"/>
    <w:rsid w:val="00F2202A"/>
    <w:rsid w:val="00F22AA6"/>
    <w:rsid w:val="00F23479"/>
    <w:rsid w:val="00F255B2"/>
    <w:rsid w:val="00F26535"/>
    <w:rsid w:val="00F27EA0"/>
    <w:rsid w:val="00F31C16"/>
    <w:rsid w:val="00F32597"/>
    <w:rsid w:val="00F32EB6"/>
    <w:rsid w:val="00F338EE"/>
    <w:rsid w:val="00F34708"/>
    <w:rsid w:val="00F362CB"/>
    <w:rsid w:val="00F37180"/>
    <w:rsid w:val="00F45016"/>
    <w:rsid w:val="00F4503A"/>
    <w:rsid w:val="00F46790"/>
    <w:rsid w:val="00F46ACE"/>
    <w:rsid w:val="00F47277"/>
    <w:rsid w:val="00F512C3"/>
    <w:rsid w:val="00F51A01"/>
    <w:rsid w:val="00F52DD5"/>
    <w:rsid w:val="00F53C75"/>
    <w:rsid w:val="00F54A3E"/>
    <w:rsid w:val="00F54EB8"/>
    <w:rsid w:val="00F5614E"/>
    <w:rsid w:val="00F611A0"/>
    <w:rsid w:val="00F648DB"/>
    <w:rsid w:val="00F665C6"/>
    <w:rsid w:val="00F66D2C"/>
    <w:rsid w:val="00F677DA"/>
    <w:rsid w:val="00F67C0B"/>
    <w:rsid w:val="00F70EA8"/>
    <w:rsid w:val="00F80138"/>
    <w:rsid w:val="00F836A4"/>
    <w:rsid w:val="00F842E8"/>
    <w:rsid w:val="00F84401"/>
    <w:rsid w:val="00F90110"/>
    <w:rsid w:val="00F93B42"/>
    <w:rsid w:val="00F9672D"/>
    <w:rsid w:val="00F977E3"/>
    <w:rsid w:val="00FA017F"/>
    <w:rsid w:val="00FA7035"/>
    <w:rsid w:val="00FA71C8"/>
    <w:rsid w:val="00FA74E1"/>
    <w:rsid w:val="00FB30B7"/>
    <w:rsid w:val="00FC16FB"/>
    <w:rsid w:val="00FC2276"/>
    <w:rsid w:val="00FC2D07"/>
    <w:rsid w:val="00FD2E2F"/>
    <w:rsid w:val="00FD3A71"/>
    <w:rsid w:val="00FD5540"/>
    <w:rsid w:val="00FD614E"/>
    <w:rsid w:val="00FD75B9"/>
    <w:rsid w:val="00FF2040"/>
    <w:rsid w:val="00FF2632"/>
    <w:rsid w:val="00FF6158"/>
    <w:rsid w:val="01064C96"/>
    <w:rsid w:val="0193FEB6"/>
    <w:rsid w:val="02476475"/>
    <w:rsid w:val="0268F0A0"/>
    <w:rsid w:val="0473A74A"/>
    <w:rsid w:val="0493F2E4"/>
    <w:rsid w:val="04B25DA7"/>
    <w:rsid w:val="04CBCAD3"/>
    <w:rsid w:val="05024C99"/>
    <w:rsid w:val="05109B63"/>
    <w:rsid w:val="069E3BF2"/>
    <w:rsid w:val="08672DCB"/>
    <w:rsid w:val="092F6153"/>
    <w:rsid w:val="09791FC1"/>
    <w:rsid w:val="09E14503"/>
    <w:rsid w:val="0A0E92D9"/>
    <w:rsid w:val="0A85A463"/>
    <w:rsid w:val="0ADC15A0"/>
    <w:rsid w:val="0CE46651"/>
    <w:rsid w:val="0E90BC91"/>
    <w:rsid w:val="0EAE3421"/>
    <w:rsid w:val="0FECDD8C"/>
    <w:rsid w:val="10D7E9AB"/>
    <w:rsid w:val="11297F9A"/>
    <w:rsid w:val="11AF34F6"/>
    <w:rsid w:val="11C7A744"/>
    <w:rsid w:val="132870BB"/>
    <w:rsid w:val="133BA876"/>
    <w:rsid w:val="1489E55C"/>
    <w:rsid w:val="159FD7D1"/>
    <w:rsid w:val="16EC2E15"/>
    <w:rsid w:val="181AC850"/>
    <w:rsid w:val="19DA0A91"/>
    <w:rsid w:val="1A48C10D"/>
    <w:rsid w:val="1B1B819B"/>
    <w:rsid w:val="1C13DDBB"/>
    <w:rsid w:val="1C291823"/>
    <w:rsid w:val="1C5DA8B5"/>
    <w:rsid w:val="1D167F97"/>
    <w:rsid w:val="1D35AF9C"/>
    <w:rsid w:val="1E198237"/>
    <w:rsid w:val="1F2F1C0B"/>
    <w:rsid w:val="1F827C03"/>
    <w:rsid w:val="1FC151A5"/>
    <w:rsid w:val="1FEE53A4"/>
    <w:rsid w:val="2010A6B6"/>
    <w:rsid w:val="203EAF99"/>
    <w:rsid w:val="210D84CC"/>
    <w:rsid w:val="226FAFB8"/>
    <w:rsid w:val="22C90426"/>
    <w:rsid w:val="2679EF58"/>
    <w:rsid w:val="268BD3E3"/>
    <w:rsid w:val="27659932"/>
    <w:rsid w:val="27A88B8F"/>
    <w:rsid w:val="27F56DF0"/>
    <w:rsid w:val="2A37EE1E"/>
    <w:rsid w:val="2A77D31C"/>
    <w:rsid w:val="2BA3455B"/>
    <w:rsid w:val="2BB763EC"/>
    <w:rsid w:val="2D7255DD"/>
    <w:rsid w:val="304918F0"/>
    <w:rsid w:val="325C01D4"/>
    <w:rsid w:val="327728CB"/>
    <w:rsid w:val="32D7B85B"/>
    <w:rsid w:val="32DE741D"/>
    <w:rsid w:val="33861D3B"/>
    <w:rsid w:val="33C30270"/>
    <w:rsid w:val="344CEFF5"/>
    <w:rsid w:val="35465F58"/>
    <w:rsid w:val="37EA2D87"/>
    <w:rsid w:val="37FCC42D"/>
    <w:rsid w:val="387A418D"/>
    <w:rsid w:val="392F03EC"/>
    <w:rsid w:val="3A2C1C9D"/>
    <w:rsid w:val="3BB4EBF8"/>
    <w:rsid w:val="3C4E7D42"/>
    <w:rsid w:val="3D249F72"/>
    <w:rsid w:val="3E4DB0CA"/>
    <w:rsid w:val="3FC1272F"/>
    <w:rsid w:val="401C0BF3"/>
    <w:rsid w:val="4021DFCE"/>
    <w:rsid w:val="419C9B01"/>
    <w:rsid w:val="420111A7"/>
    <w:rsid w:val="421E7D66"/>
    <w:rsid w:val="429EC46B"/>
    <w:rsid w:val="4382C52A"/>
    <w:rsid w:val="43BFFDDD"/>
    <w:rsid w:val="4473B540"/>
    <w:rsid w:val="44D95AC5"/>
    <w:rsid w:val="45874965"/>
    <w:rsid w:val="459D7AC0"/>
    <w:rsid w:val="45E72670"/>
    <w:rsid w:val="45F52F02"/>
    <w:rsid w:val="47A77F4B"/>
    <w:rsid w:val="48D10628"/>
    <w:rsid w:val="4C4B2BFD"/>
    <w:rsid w:val="4C4DEBB6"/>
    <w:rsid w:val="4CCE1E96"/>
    <w:rsid w:val="4DACB642"/>
    <w:rsid w:val="4E992CBB"/>
    <w:rsid w:val="4FD19C99"/>
    <w:rsid w:val="50159F1A"/>
    <w:rsid w:val="50B794EC"/>
    <w:rsid w:val="5110F782"/>
    <w:rsid w:val="52258DBC"/>
    <w:rsid w:val="5355B202"/>
    <w:rsid w:val="56DB3212"/>
    <w:rsid w:val="589BF2F7"/>
    <w:rsid w:val="58FF7189"/>
    <w:rsid w:val="5AAB2443"/>
    <w:rsid w:val="5AF38D03"/>
    <w:rsid w:val="5B165EB1"/>
    <w:rsid w:val="5B7AEA3D"/>
    <w:rsid w:val="5DC274B8"/>
    <w:rsid w:val="5EB2FDDA"/>
    <w:rsid w:val="5FDCAA39"/>
    <w:rsid w:val="6099C95F"/>
    <w:rsid w:val="614C600A"/>
    <w:rsid w:val="6276185B"/>
    <w:rsid w:val="634266E7"/>
    <w:rsid w:val="64E17D27"/>
    <w:rsid w:val="66B9F0A3"/>
    <w:rsid w:val="684A9041"/>
    <w:rsid w:val="68D80796"/>
    <w:rsid w:val="68EB0C69"/>
    <w:rsid w:val="69FE78FD"/>
    <w:rsid w:val="6A5DDC7D"/>
    <w:rsid w:val="6BE01151"/>
    <w:rsid w:val="6C1E7F06"/>
    <w:rsid w:val="6F18F5AD"/>
    <w:rsid w:val="70350A79"/>
    <w:rsid w:val="705D1D5C"/>
    <w:rsid w:val="728D5C3C"/>
    <w:rsid w:val="732FF899"/>
    <w:rsid w:val="748105DB"/>
    <w:rsid w:val="75A15DE3"/>
    <w:rsid w:val="75D70C5D"/>
    <w:rsid w:val="78888789"/>
    <w:rsid w:val="78E0D66D"/>
    <w:rsid w:val="79E1AC99"/>
    <w:rsid w:val="7B3B0A7E"/>
    <w:rsid w:val="7C70154E"/>
    <w:rsid w:val="7CBE13B9"/>
    <w:rsid w:val="7E0CE381"/>
    <w:rsid w:val="7E4299F6"/>
    <w:rsid w:val="7E5CA058"/>
    <w:rsid w:val="7EE73D0E"/>
    <w:rsid w:val="7F7BDC4B"/>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7AA63E54-7D3F-45CC-BD7D-F1DC4D165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0CFC"/>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semiHidden/>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styleId="Revision">
    <w:name w:val="Revision"/>
    <w:hidden/>
    <w:semiHidden/>
    <w:rsid w:val="007E73BE"/>
    <w:pPr>
      <w:spacing w:after="0"/>
    </w:pPr>
  </w:style>
  <w:style w:type="paragraph" w:customStyle="1" w:styleId="TahomaStandard">
    <w:name w:val="Tahoma_Standard"/>
    <w:basedOn w:val="Normal"/>
    <w:qFormat/>
    <w:rsid w:val="008C71B8"/>
    <w:pPr>
      <w:spacing w:before="100" w:after="100" w:line="276" w:lineRule="auto"/>
    </w:pPr>
    <w:rPr>
      <w:rFonts w:ascii="Tahoma" w:eastAsia="Calibri" w:hAnsi="Tahoma" w:cs="Tahoma"/>
      <w:color w:val="000000"/>
      <w:sz w:val="21"/>
      <w:szCs w:val="21"/>
    </w:rPr>
  </w:style>
  <w:style w:type="paragraph" w:customStyle="1" w:styleId="Tahomabulletpoints">
    <w:name w:val="Tahoma_bullet_points"/>
    <w:basedOn w:val="TahomaStandard"/>
    <w:qFormat/>
    <w:rsid w:val="008C71B8"/>
    <w:pPr>
      <w:numPr>
        <w:numId w:val="32"/>
      </w:numPr>
      <w:spacing w:before="0" w:after="0"/>
    </w:pPr>
  </w:style>
  <w:style w:type="character" w:styleId="Mention">
    <w:name w:val="Mention"/>
    <w:basedOn w:val="DefaultParagraphFont"/>
    <w:uiPriority w:val="99"/>
    <w:unhideWhenUsed/>
    <w:rsid w:val="007536AB"/>
    <w:rPr>
      <w:color w:val="2B579A"/>
      <w:shd w:val="clear" w:color="auto" w:fill="E1DFDD"/>
    </w:rPr>
  </w:style>
  <w:style w:type="paragraph" w:styleId="Header">
    <w:name w:val="header"/>
    <w:basedOn w:val="Normal"/>
    <w:link w:val="HeaderChar"/>
    <w:semiHidden/>
    <w:unhideWhenUsed/>
    <w:rsid w:val="00BE1137"/>
    <w:pPr>
      <w:tabs>
        <w:tab w:val="center" w:pos="4536"/>
        <w:tab w:val="right" w:pos="9072"/>
      </w:tabs>
      <w:spacing w:after="0"/>
    </w:pPr>
  </w:style>
  <w:style w:type="character" w:customStyle="1" w:styleId="HeaderChar">
    <w:name w:val="Header Char"/>
    <w:basedOn w:val="DefaultParagraphFont"/>
    <w:link w:val="Header"/>
    <w:semiHidden/>
    <w:rsid w:val="00BE1137"/>
  </w:style>
  <w:style w:type="paragraph" w:styleId="Footer">
    <w:name w:val="footer"/>
    <w:basedOn w:val="Normal"/>
    <w:link w:val="FooterChar"/>
    <w:semiHidden/>
    <w:unhideWhenUsed/>
    <w:rsid w:val="00BE1137"/>
    <w:pPr>
      <w:tabs>
        <w:tab w:val="center" w:pos="4536"/>
        <w:tab w:val="right" w:pos="9072"/>
      </w:tabs>
      <w:spacing w:after="0"/>
    </w:pPr>
  </w:style>
  <w:style w:type="character" w:customStyle="1" w:styleId="FooterChar">
    <w:name w:val="Footer Char"/>
    <w:basedOn w:val="DefaultParagraphFont"/>
    <w:link w:val="Footer"/>
    <w:semiHidden/>
    <w:rsid w:val="00BE11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microsoft.com/office/2018/08/relationships/commentsExtensible" Target="commentsExtensible.xml"/><Relationship Id="rId17" Type="http://schemas.microsoft.com/office/2011/relationships/people" Target="people.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3.png"/><Relationship Id="rId10" Type="http://schemas.microsoft.com/office/2011/relationships/commentsExtended" Target="commentsExtended.xml"/><Relationship Id="rId19" Type="http://schemas.microsoft.com/office/2019/05/relationships/documenttasks" Target="documenttasks/documenttasks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gif"/></Relationships>
</file>

<file path=word/documenttasks/documenttasks1.xml><?xml version="1.0" encoding="utf-8"?>
<t:Tasks xmlns:t="http://schemas.microsoft.com/office/tasks/2019/documenttasks" xmlns:oel="http://schemas.microsoft.com/office/2019/extlst">
  <t:Task id="{30D7D082-250D-4168-A620-99C6C3A33C53}">
    <t:Anchor>
      <t:Comment id="702173144"/>
    </t:Anchor>
    <t:History>
      <t:Event id="{AFBFE4D2-DE86-42A0-AD71-D554440916AD}" time="2024-05-31T07:25:42.654Z">
        <t:Attribution userId="S::gabor.toth@uni.lu::0f112c37-4bac-430f-b91a-8ff45633ae3f" userProvider="AD" userName="Gabor Mihaly TOTH"/>
        <t:Anchor>
          <t:Comment id="543385418"/>
        </t:Anchor>
        <t:Create/>
      </t:Event>
      <t:Event id="{77B09DB9-A0BB-4450-B347-D6516E5445B6}" time="2024-05-31T07:25:42.654Z">
        <t:Attribution userId="S::gabor.toth@uni.lu::0f112c37-4bac-430f-b91a-8ff45633ae3f" userProvider="AD" userName="Gabor Mihaly TOTH"/>
        <t:Anchor>
          <t:Comment id="543385418"/>
        </t:Anchor>
        <t:Assign userId="S::pawel.kaminski@uni.lu::d0336c22-f4bd-4524-ae20-e461efb9be46" userProvider="AD" userName="Pawel KAMINSKI"/>
      </t:Event>
      <t:Event id="{376CB441-A9F2-495A-BCC8-78447F55FE89}" time="2024-05-31T07:25:42.654Z">
        <t:Attribution userId="S::gabor.toth@uni.lu::0f112c37-4bac-430f-b91a-8ff45633ae3f" userProvider="AD" userName="Gabor Mihaly TOTH"/>
        <t:Anchor>
          <t:Comment id="543385418"/>
        </t:Anchor>
        <t:SetTitle title="@Pawel KAMINSKI delete it t"/>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1056</Words>
  <Characters>6025</Characters>
  <Application>Microsoft Office Word</Application>
  <DocSecurity>0</DocSecurity>
  <Lines>50</Lines>
  <Paragraphs>14</Paragraphs>
  <ScaleCrop>false</ScaleCrop>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KAMINSKI</dc:creator>
  <cp:keywords/>
  <cp:lastModifiedBy>Pawel KAMINSKI</cp:lastModifiedBy>
  <cp:revision>149</cp:revision>
  <dcterms:created xsi:type="dcterms:W3CDTF">2024-04-16T19:28:00Z</dcterms:created>
  <dcterms:modified xsi:type="dcterms:W3CDTF">2024-06-10T10:07:00Z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